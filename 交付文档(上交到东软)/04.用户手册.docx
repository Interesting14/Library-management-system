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826" w:rsidRDefault="00B70826">
      <w:pPr>
        <w:snapToGrid w:val="0"/>
        <w:rPr>
          <w:rFonts w:ascii="黑体" w:eastAsia="黑体" w:hint="eastAsia"/>
          <w:b/>
          <w:sz w:val="36"/>
          <w:szCs w:val="36"/>
          <w:lang w:eastAsia="zh-CN"/>
        </w:rPr>
      </w:pPr>
    </w:p>
    <w:p w:rsidR="00B70826" w:rsidRDefault="00162F5B">
      <w:pPr>
        <w:snapToGrid w:val="0"/>
        <w:rPr>
          <w:rFonts w:ascii="黑体" w:eastAsia="黑体"/>
          <w:b/>
          <w:sz w:val="36"/>
          <w:szCs w:val="36"/>
          <w:lang w:eastAsia="zh-CN"/>
        </w:rPr>
      </w:pPr>
      <w:r>
        <w:rPr>
          <w:rFonts w:ascii="黑体" w:eastAsia="黑体" w:hint="eastAsia"/>
          <w:b/>
          <w:noProof/>
          <w:sz w:val="36"/>
          <w:szCs w:val="36"/>
          <w:lang w:eastAsia="zh-CN"/>
        </w:rPr>
        <mc:AlternateContent>
          <mc:Choice Requires="wpg">
            <w:drawing>
              <wp:anchor distT="0" distB="0" distL="114300" distR="114300" simplePos="0" relativeHeight="251656704" behindDoc="0" locked="0" layoutInCell="1" allowOverlap="1">
                <wp:simplePos x="0" y="0"/>
                <wp:positionH relativeFrom="column">
                  <wp:posOffset>4485005</wp:posOffset>
                </wp:positionH>
                <wp:positionV relativeFrom="paragraph">
                  <wp:posOffset>10160</wp:posOffset>
                </wp:positionV>
                <wp:extent cx="1630045" cy="302260"/>
                <wp:effectExtent l="0" t="0" r="0" b="0"/>
                <wp:wrapNone/>
                <wp:docPr id="4"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630045" cy="302260"/>
                          <a:chOff x="2352" y="4130"/>
                          <a:chExt cx="2399" cy="459"/>
                        </a:xfrm>
                      </wpg:grpSpPr>
                      <wps:wsp>
                        <wps:cNvPr id="5" name="Freeform 17"/>
                        <wps:cNvSpPr>
                          <a:spLocks noChangeAspect="1"/>
                        </wps:cNvSpPr>
                        <wps:spPr bwMode="auto">
                          <a:xfrm>
                            <a:off x="2352" y="4152"/>
                            <a:ext cx="406" cy="427"/>
                          </a:xfrm>
                          <a:custGeom>
                            <a:avLst/>
                            <a:gdLst>
                              <a:gd name="T0" fmla="*/ 2884 w 2884"/>
                              <a:gd name="T1" fmla="*/ 2937 h 2937"/>
                              <a:gd name="T2" fmla="*/ 2099 w 2884"/>
                              <a:gd name="T3" fmla="*/ 2937 h 2937"/>
                              <a:gd name="T4" fmla="*/ 747 w 2884"/>
                              <a:gd name="T5" fmla="*/ 921 h 2937"/>
                              <a:gd name="T6" fmla="*/ 747 w 2884"/>
                              <a:gd name="T7" fmla="*/ 2937 h 2937"/>
                              <a:gd name="T8" fmla="*/ 0 w 2884"/>
                              <a:gd name="T9" fmla="*/ 2937 h 2937"/>
                              <a:gd name="T10" fmla="*/ 0 w 2884"/>
                              <a:gd name="T11" fmla="*/ 0 h 2937"/>
                              <a:gd name="T12" fmla="*/ 976 w 2884"/>
                              <a:gd name="T13" fmla="*/ 0 h 2937"/>
                              <a:gd name="T14" fmla="*/ 2137 w 2884"/>
                              <a:gd name="T15" fmla="*/ 1682 h 2937"/>
                              <a:gd name="T16" fmla="*/ 2137 w 2884"/>
                              <a:gd name="T17" fmla="*/ 0 h 2937"/>
                              <a:gd name="T18" fmla="*/ 2884 w 2884"/>
                              <a:gd name="T19" fmla="*/ 0 h 2937"/>
                              <a:gd name="T20" fmla="*/ 2884 w 2884"/>
                              <a:gd name="T21" fmla="*/ 2937 h 29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884" h="2937">
                                <a:moveTo>
                                  <a:pt x="2884" y="2937"/>
                                </a:moveTo>
                                <a:lnTo>
                                  <a:pt x="2099" y="2937"/>
                                </a:lnTo>
                                <a:lnTo>
                                  <a:pt x="747" y="921"/>
                                </a:lnTo>
                                <a:lnTo>
                                  <a:pt x="747" y="2937"/>
                                </a:lnTo>
                                <a:lnTo>
                                  <a:pt x="0" y="2937"/>
                                </a:lnTo>
                                <a:lnTo>
                                  <a:pt x="0" y="0"/>
                                </a:lnTo>
                                <a:lnTo>
                                  <a:pt x="976" y="0"/>
                                </a:lnTo>
                                <a:lnTo>
                                  <a:pt x="2137" y="1682"/>
                                </a:lnTo>
                                <a:lnTo>
                                  <a:pt x="2137" y="0"/>
                                </a:lnTo>
                                <a:lnTo>
                                  <a:pt x="2884" y="0"/>
                                </a:lnTo>
                                <a:lnTo>
                                  <a:pt x="2884" y="2937"/>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8"/>
                        <wps:cNvSpPr>
                          <a:spLocks noChangeAspect="1" noEditPoints="1"/>
                        </wps:cNvSpPr>
                        <wps:spPr bwMode="auto">
                          <a:xfrm>
                            <a:off x="2788" y="4248"/>
                            <a:ext cx="358" cy="339"/>
                          </a:xfrm>
                          <a:custGeom>
                            <a:avLst/>
                            <a:gdLst>
                              <a:gd name="T0" fmla="*/ 1747 w 2532"/>
                              <a:gd name="T1" fmla="*/ 764 h 2344"/>
                              <a:gd name="T2" fmla="*/ 1702 w 2532"/>
                              <a:gd name="T3" fmla="*/ 637 h 2344"/>
                              <a:gd name="T4" fmla="*/ 1628 w 2532"/>
                              <a:gd name="T5" fmla="*/ 541 h 2344"/>
                              <a:gd name="T6" fmla="*/ 1519 w 2532"/>
                              <a:gd name="T7" fmla="*/ 477 h 2344"/>
                              <a:gd name="T8" fmla="*/ 1376 w 2532"/>
                              <a:gd name="T9" fmla="*/ 445 h 2344"/>
                              <a:gd name="T10" fmla="*/ 1211 w 2532"/>
                              <a:gd name="T11" fmla="*/ 445 h 2344"/>
                              <a:gd name="T12" fmla="*/ 1068 w 2532"/>
                              <a:gd name="T13" fmla="*/ 475 h 2344"/>
                              <a:gd name="T14" fmla="*/ 946 w 2532"/>
                              <a:gd name="T15" fmla="*/ 536 h 2344"/>
                              <a:gd name="T16" fmla="*/ 851 w 2532"/>
                              <a:gd name="T17" fmla="*/ 628 h 2344"/>
                              <a:gd name="T18" fmla="*/ 791 w 2532"/>
                              <a:gd name="T19" fmla="*/ 758 h 2344"/>
                              <a:gd name="T20" fmla="*/ 1761 w 2532"/>
                              <a:gd name="T21" fmla="*/ 894 h 2344"/>
                              <a:gd name="T22" fmla="*/ 790 w 2532"/>
                              <a:gd name="T23" fmla="*/ 1435 h 2344"/>
                              <a:gd name="T24" fmla="*/ 862 w 2532"/>
                              <a:gd name="T25" fmla="*/ 1591 h 2344"/>
                              <a:gd name="T26" fmla="*/ 985 w 2532"/>
                              <a:gd name="T27" fmla="*/ 1712 h 2344"/>
                              <a:gd name="T28" fmla="*/ 1159 w 2532"/>
                              <a:gd name="T29" fmla="*/ 1797 h 2344"/>
                              <a:gd name="T30" fmla="*/ 1387 w 2532"/>
                              <a:gd name="T31" fmla="*/ 1843 h 2344"/>
                              <a:gd name="T32" fmla="*/ 1628 w 2532"/>
                              <a:gd name="T33" fmla="*/ 1850 h 2344"/>
                              <a:gd name="T34" fmla="*/ 1807 w 2532"/>
                              <a:gd name="T35" fmla="*/ 1830 h 2344"/>
                              <a:gd name="T36" fmla="*/ 1981 w 2532"/>
                              <a:gd name="T37" fmla="*/ 1787 h 2344"/>
                              <a:gd name="T38" fmla="*/ 2243 w 2532"/>
                              <a:gd name="T39" fmla="*/ 1682 h 2344"/>
                              <a:gd name="T40" fmla="*/ 2485 w 2532"/>
                              <a:gd name="T41" fmla="*/ 2161 h 2344"/>
                              <a:gd name="T42" fmla="*/ 2112 w 2532"/>
                              <a:gd name="T43" fmla="*/ 2276 h 2344"/>
                              <a:gd name="T44" fmla="*/ 1753 w 2532"/>
                              <a:gd name="T45" fmla="*/ 2334 h 2344"/>
                              <a:gd name="T46" fmla="*/ 1397 w 2532"/>
                              <a:gd name="T47" fmla="*/ 2343 h 2344"/>
                              <a:gd name="T48" fmla="*/ 1147 w 2532"/>
                              <a:gd name="T49" fmla="*/ 2325 h 2344"/>
                              <a:gd name="T50" fmla="*/ 921 w 2532"/>
                              <a:gd name="T51" fmla="*/ 2287 h 2344"/>
                              <a:gd name="T52" fmla="*/ 718 w 2532"/>
                              <a:gd name="T53" fmla="*/ 2227 h 2344"/>
                              <a:gd name="T54" fmla="*/ 539 w 2532"/>
                              <a:gd name="T55" fmla="*/ 2146 h 2344"/>
                              <a:gd name="T56" fmla="*/ 383 w 2532"/>
                              <a:gd name="T57" fmla="*/ 2044 h 2344"/>
                              <a:gd name="T58" fmla="*/ 253 w 2532"/>
                              <a:gd name="T59" fmla="*/ 1923 h 2344"/>
                              <a:gd name="T60" fmla="*/ 150 w 2532"/>
                              <a:gd name="T61" fmla="*/ 1784 h 2344"/>
                              <a:gd name="T62" fmla="*/ 74 w 2532"/>
                              <a:gd name="T63" fmla="*/ 1626 h 2344"/>
                              <a:gd name="T64" fmla="*/ 25 w 2532"/>
                              <a:gd name="T65" fmla="*/ 1452 h 2344"/>
                              <a:gd name="T66" fmla="*/ 1 w 2532"/>
                              <a:gd name="T67" fmla="*/ 1258 h 2344"/>
                              <a:gd name="T68" fmla="*/ 6 w 2532"/>
                              <a:gd name="T69" fmla="*/ 1057 h 2344"/>
                              <a:gd name="T70" fmla="*/ 35 w 2532"/>
                              <a:gd name="T71" fmla="*/ 869 h 2344"/>
                              <a:gd name="T72" fmla="*/ 91 w 2532"/>
                              <a:gd name="T73" fmla="*/ 699 h 2344"/>
                              <a:gd name="T74" fmla="*/ 172 w 2532"/>
                              <a:gd name="T75" fmla="*/ 543 h 2344"/>
                              <a:gd name="T76" fmla="*/ 279 w 2532"/>
                              <a:gd name="T77" fmla="*/ 405 h 2344"/>
                              <a:gd name="T78" fmla="*/ 410 w 2532"/>
                              <a:gd name="T79" fmla="*/ 282 h 2344"/>
                              <a:gd name="T80" fmla="*/ 562 w 2532"/>
                              <a:gd name="T81" fmla="*/ 180 h 2344"/>
                              <a:gd name="T82" fmla="*/ 733 w 2532"/>
                              <a:gd name="T83" fmla="*/ 101 h 2344"/>
                              <a:gd name="T84" fmla="*/ 923 w 2532"/>
                              <a:gd name="T85" fmla="*/ 45 h 2344"/>
                              <a:gd name="T86" fmla="*/ 1131 w 2532"/>
                              <a:gd name="T87" fmla="*/ 12 h 2344"/>
                              <a:gd name="T88" fmla="*/ 1360 w 2532"/>
                              <a:gd name="T89" fmla="*/ 0 h 2344"/>
                              <a:gd name="T90" fmla="*/ 1568 w 2532"/>
                              <a:gd name="T91" fmla="*/ 10 h 2344"/>
                              <a:gd name="T92" fmla="*/ 1757 w 2532"/>
                              <a:gd name="T93" fmla="*/ 38 h 2344"/>
                              <a:gd name="T94" fmla="*/ 1925 w 2532"/>
                              <a:gd name="T95" fmla="*/ 86 h 2344"/>
                              <a:gd name="T96" fmla="*/ 2072 w 2532"/>
                              <a:gd name="T97" fmla="*/ 154 h 2344"/>
                              <a:gd name="T98" fmla="*/ 2199 w 2532"/>
                              <a:gd name="T99" fmla="*/ 241 h 2344"/>
                              <a:gd name="T100" fmla="*/ 2306 w 2532"/>
                              <a:gd name="T101" fmla="*/ 346 h 2344"/>
                              <a:gd name="T102" fmla="*/ 2392 w 2532"/>
                              <a:gd name="T103" fmla="*/ 469 h 2344"/>
                              <a:gd name="T104" fmla="*/ 2457 w 2532"/>
                              <a:gd name="T105" fmla="*/ 608 h 2344"/>
                              <a:gd name="T106" fmla="*/ 2503 w 2532"/>
                              <a:gd name="T107" fmla="*/ 765 h 2344"/>
                              <a:gd name="T108" fmla="*/ 2526 w 2532"/>
                              <a:gd name="T109" fmla="*/ 937 h 2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532" h="2344">
                                <a:moveTo>
                                  <a:pt x="1761" y="894"/>
                                </a:moveTo>
                                <a:lnTo>
                                  <a:pt x="1760" y="866"/>
                                </a:lnTo>
                                <a:lnTo>
                                  <a:pt x="1758" y="839"/>
                                </a:lnTo>
                                <a:lnTo>
                                  <a:pt x="1754" y="814"/>
                                </a:lnTo>
                                <a:lnTo>
                                  <a:pt x="1751" y="788"/>
                                </a:lnTo>
                                <a:lnTo>
                                  <a:pt x="1747" y="764"/>
                                </a:lnTo>
                                <a:lnTo>
                                  <a:pt x="1742" y="740"/>
                                </a:lnTo>
                                <a:lnTo>
                                  <a:pt x="1735" y="718"/>
                                </a:lnTo>
                                <a:lnTo>
                                  <a:pt x="1728" y="697"/>
                                </a:lnTo>
                                <a:lnTo>
                                  <a:pt x="1720" y="675"/>
                                </a:lnTo>
                                <a:lnTo>
                                  <a:pt x="1712" y="656"/>
                                </a:lnTo>
                                <a:lnTo>
                                  <a:pt x="1702" y="637"/>
                                </a:lnTo>
                                <a:lnTo>
                                  <a:pt x="1692" y="619"/>
                                </a:lnTo>
                                <a:lnTo>
                                  <a:pt x="1680" y="602"/>
                                </a:lnTo>
                                <a:lnTo>
                                  <a:pt x="1668" y="585"/>
                                </a:lnTo>
                                <a:lnTo>
                                  <a:pt x="1656" y="570"/>
                                </a:lnTo>
                                <a:lnTo>
                                  <a:pt x="1642" y="555"/>
                                </a:lnTo>
                                <a:lnTo>
                                  <a:pt x="1628" y="541"/>
                                </a:lnTo>
                                <a:lnTo>
                                  <a:pt x="1612" y="528"/>
                                </a:lnTo>
                                <a:lnTo>
                                  <a:pt x="1595" y="517"/>
                                </a:lnTo>
                                <a:lnTo>
                                  <a:pt x="1578" y="505"/>
                                </a:lnTo>
                                <a:lnTo>
                                  <a:pt x="1559" y="495"/>
                                </a:lnTo>
                                <a:lnTo>
                                  <a:pt x="1540" y="486"/>
                                </a:lnTo>
                                <a:lnTo>
                                  <a:pt x="1519" y="477"/>
                                </a:lnTo>
                                <a:lnTo>
                                  <a:pt x="1498" y="470"/>
                                </a:lnTo>
                                <a:lnTo>
                                  <a:pt x="1476" y="463"/>
                                </a:lnTo>
                                <a:lnTo>
                                  <a:pt x="1452" y="457"/>
                                </a:lnTo>
                                <a:lnTo>
                                  <a:pt x="1428" y="452"/>
                                </a:lnTo>
                                <a:lnTo>
                                  <a:pt x="1403" y="448"/>
                                </a:lnTo>
                                <a:lnTo>
                                  <a:pt x="1376" y="445"/>
                                </a:lnTo>
                                <a:lnTo>
                                  <a:pt x="1348" y="443"/>
                                </a:lnTo>
                                <a:lnTo>
                                  <a:pt x="1321" y="441"/>
                                </a:lnTo>
                                <a:lnTo>
                                  <a:pt x="1291" y="441"/>
                                </a:lnTo>
                                <a:lnTo>
                                  <a:pt x="1264" y="441"/>
                                </a:lnTo>
                                <a:lnTo>
                                  <a:pt x="1237" y="443"/>
                                </a:lnTo>
                                <a:lnTo>
                                  <a:pt x="1211" y="445"/>
                                </a:lnTo>
                                <a:lnTo>
                                  <a:pt x="1186" y="447"/>
                                </a:lnTo>
                                <a:lnTo>
                                  <a:pt x="1161" y="452"/>
                                </a:lnTo>
                                <a:lnTo>
                                  <a:pt x="1137" y="456"/>
                                </a:lnTo>
                                <a:lnTo>
                                  <a:pt x="1113" y="461"/>
                                </a:lnTo>
                                <a:lnTo>
                                  <a:pt x="1090" y="468"/>
                                </a:lnTo>
                                <a:lnTo>
                                  <a:pt x="1068" y="475"/>
                                </a:lnTo>
                                <a:lnTo>
                                  <a:pt x="1045" y="484"/>
                                </a:lnTo>
                                <a:lnTo>
                                  <a:pt x="1024" y="492"/>
                                </a:lnTo>
                                <a:lnTo>
                                  <a:pt x="1004" y="502"/>
                                </a:lnTo>
                                <a:lnTo>
                                  <a:pt x="984" y="512"/>
                                </a:lnTo>
                                <a:lnTo>
                                  <a:pt x="965" y="524"/>
                                </a:lnTo>
                                <a:lnTo>
                                  <a:pt x="946" y="536"/>
                                </a:lnTo>
                                <a:lnTo>
                                  <a:pt x="927" y="549"/>
                                </a:lnTo>
                                <a:lnTo>
                                  <a:pt x="910" y="562"/>
                                </a:lnTo>
                                <a:lnTo>
                                  <a:pt x="894" y="577"/>
                                </a:lnTo>
                                <a:lnTo>
                                  <a:pt x="878" y="593"/>
                                </a:lnTo>
                                <a:lnTo>
                                  <a:pt x="865" y="610"/>
                                </a:lnTo>
                                <a:lnTo>
                                  <a:pt x="851" y="628"/>
                                </a:lnTo>
                                <a:lnTo>
                                  <a:pt x="839" y="648"/>
                                </a:lnTo>
                                <a:lnTo>
                                  <a:pt x="827" y="668"/>
                                </a:lnTo>
                                <a:lnTo>
                                  <a:pt x="817" y="689"/>
                                </a:lnTo>
                                <a:lnTo>
                                  <a:pt x="807" y="711"/>
                                </a:lnTo>
                                <a:lnTo>
                                  <a:pt x="799" y="734"/>
                                </a:lnTo>
                                <a:lnTo>
                                  <a:pt x="791" y="758"/>
                                </a:lnTo>
                                <a:lnTo>
                                  <a:pt x="785" y="783"/>
                                </a:lnTo>
                                <a:lnTo>
                                  <a:pt x="780" y="809"/>
                                </a:lnTo>
                                <a:lnTo>
                                  <a:pt x="774" y="836"/>
                                </a:lnTo>
                                <a:lnTo>
                                  <a:pt x="771" y="865"/>
                                </a:lnTo>
                                <a:lnTo>
                                  <a:pt x="769" y="894"/>
                                </a:lnTo>
                                <a:lnTo>
                                  <a:pt x="1761" y="894"/>
                                </a:lnTo>
                                <a:close/>
                                <a:moveTo>
                                  <a:pt x="2532" y="1311"/>
                                </a:moveTo>
                                <a:lnTo>
                                  <a:pt x="771" y="1311"/>
                                </a:lnTo>
                                <a:lnTo>
                                  <a:pt x="773" y="1344"/>
                                </a:lnTo>
                                <a:lnTo>
                                  <a:pt x="777" y="1375"/>
                                </a:lnTo>
                                <a:lnTo>
                                  <a:pt x="784" y="1405"/>
                                </a:lnTo>
                                <a:lnTo>
                                  <a:pt x="790" y="1435"/>
                                </a:lnTo>
                                <a:lnTo>
                                  <a:pt x="799" y="1463"/>
                                </a:lnTo>
                                <a:lnTo>
                                  <a:pt x="808" y="1490"/>
                                </a:lnTo>
                                <a:lnTo>
                                  <a:pt x="820" y="1517"/>
                                </a:lnTo>
                                <a:lnTo>
                                  <a:pt x="833" y="1542"/>
                                </a:lnTo>
                                <a:lnTo>
                                  <a:pt x="846" y="1567"/>
                                </a:lnTo>
                                <a:lnTo>
                                  <a:pt x="862" y="1591"/>
                                </a:lnTo>
                                <a:lnTo>
                                  <a:pt x="879" y="1614"/>
                                </a:lnTo>
                                <a:lnTo>
                                  <a:pt x="898" y="1635"/>
                                </a:lnTo>
                                <a:lnTo>
                                  <a:pt x="918" y="1656"/>
                                </a:lnTo>
                                <a:lnTo>
                                  <a:pt x="939" y="1675"/>
                                </a:lnTo>
                                <a:lnTo>
                                  <a:pt x="961" y="1695"/>
                                </a:lnTo>
                                <a:lnTo>
                                  <a:pt x="985" y="1712"/>
                                </a:lnTo>
                                <a:lnTo>
                                  <a:pt x="1010" y="1729"/>
                                </a:lnTo>
                                <a:lnTo>
                                  <a:pt x="1038" y="1745"/>
                                </a:lnTo>
                                <a:lnTo>
                                  <a:pt x="1066" y="1759"/>
                                </a:lnTo>
                                <a:lnTo>
                                  <a:pt x="1095" y="1773"/>
                                </a:lnTo>
                                <a:lnTo>
                                  <a:pt x="1127" y="1785"/>
                                </a:lnTo>
                                <a:lnTo>
                                  <a:pt x="1159" y="1797"/>
                                </a:lnTo>
                                <a:lnTo>
                                  <a:pt x="1194" y="1807"/>
                                </a:lnTo>
                                <a:lnTo>
                                  <a:pt x="1229" y="1816"/>
                                </a:lnTo>
                                <a:lnTo>
                                  <a:pt x="1266" y="1824"/>
                                </a:lnTo>
                                <a:lnTo>
                                  <a:pt x="1305" y="1832"/>
                                </a:lnTo>
                                <a:lnTo>
                                  <a:pt x="1345" y="1837"/>
                                </a:lnTo>
                                <a:lnTo>
                                  <a:pt x="1387" y="1843"/>
                                </a:lnTo>
                                <a:lnTo>
                                  <a:pt x="1429" y="1846"/>
                                </a:lnTo>
                                <a:lnTo>
                                  <a:pt x="1474" y="1849"/>
                                </a:lnTo>
                                <a:lnTo>
                                  <a:pt x="1519" y="1850"/>
                                </a:lnTo>
                                <a:lnTo>
                                  <a:pt x="1567" y="1851"/>
                                </a:lnTo>
                                <a:lnTo>
                                  <a:pt x="1597" y="1851"/>
                                </a:lnTo>
                                <a:lnTo>
                                  <a:pt x="1628" y="1850"/>
                                </a:lnTo>
                                <a:lnTo>
                                  <a:pt x="1658" y="1848"/>
                                </a:lnTo>
                                <a:lnTo>
                                  <a:pt x="1687" y="1846"/>
                                </a:lnTo>
                                <a:lnTo>
                                  <a:pt x="1717" y="1843"/>
                                </a:lnTo>
                                <a:lnTo>
                                  <a:pt x="1747" y="1839"/>
                                </a:lnTo>
                                <a:lnTo>
                                  <a:pt x="1777" y="1835"/>
                                </a:lnTo>
                                <a:lnTo>
                                  <a:pt x="1807" y="1830"/>
                                </a:lnTo>
                                <a:lnTo>
                                  <a:pt x="1836" y="1824"/>
                                </a:lnTo>
                                <a:lnTo>
                                  <a:pt x="1865" y="1818"/>
                                </a:lnTo>
                                <a:lnTo>
                                  <a:pt x="1895" y="1812"/>
                                </a:lnTo>
                                <a:lnTo>
                                  <a:pt x="1923" y="1804"/>
                                </a:lnTo>
                                <a:lnTo>
                                  <a:pt x="1952" y="1797"/>
                                </a:lnTo>
                                <a:lnTo>
                                  <a:pt x="1981" y="1787"/>
                                </a:lnTo>
                                <a:lnTo>
                                  <a:pt x="2010" y="1779"/>
                                </a:lnTo>
                                <a:lnTo>
                                  <a:pt x="2038" y="1768"/>
                                </a:lnTo>
                                <a:lnTo>
                                  <a:pt x="2095" y="1748"/>
                                </a:lnTo>
                                <a:lnTo>
                                  <a:pt x="2147" y="1726"/>
                                </a:lnTo>
                                <a:lnTo>
                                  <a:pt x="2197" y="1704"/>
                                </a:lnTo>
                                <a:lnTo>
                                  <a:pt x="2243" y="1682"/>
                                </a:lnTo>
                                <a:lnTo>
                                  <a:pt x="2287" y="1659"/>
                                </a:lnTo>
                                <a:lnTo>
                                  <a:pt x="2327" y="1637"/>
                                </a:lnTo>
                                <a:lnTo>
                                  <a:pt x="2365" y="1614"/>
                                </a:lnTo>
                                <a:lnTo>
                                  <a:pt x="2400" y="1590"/>
                                </a:lnTo>
                                <a:lnTo>
                                  <a:pt x="2485" y="1590"/>
                                </a:lnTo>
                                <a:lnTo>
                                  <a:pt x="2485" y="2161"/>
                                </a:lnTo>
                                <a:lnTo>
                                  <a:pt x="2420" y="2184"/>
                                </a:lnTo>
                                <a:lnTo>
                                  <a:pt x="2357" y="2206"/>
                                </a:lnTo>
                                <a:lnTo>
                                  <a:pt x="2294" y="2226"/>
                                </a:lnTo>
                                <a:lnTo>
                                  <a:pt x="2233" y="2244"/>
                                </a:lnTo>
                                <a:lnTo>
                                  <a:pt x="2172" y="2261"/>
                                </a:lnTo>
                                <a:lnTo>
                                  <a:pt x="2112" y="2276"/>
                                </a:lnTo>
                                <a:lnTo>
                                  <a:pt x="2053" y="2289"/>
                                </a:lnTo>
                                <a:lnTo>
                                  <a:pt x="1995" y="2301"/>
                                </a:lnTo>
                                <a:lnTo>
                                  <a:pt x="1937" y="2311"/>
                                </a:lnTo>
                                <a:lnTo>
                                  <a:pt x="1877" y="2320"/>
                                </a:lnTo>
                                <a:lnTo>
                                  <a:pt x="1816" y="2327"/>
                                </a:lnTo>
                                <a:lnTo>
                                  <a:pt x="1753" y="2334"/>
                                </a:lnTo>
                                <a:lnTo>
                                  <a:pt x="1688" y="2338"/>
                                </a:lnTo>
                                <a:lnTo>
                                  <a:pt x="1623" y="2341"/>
                                </a:lnTo>
                                <a:lnTo>
                                  <a:pt x="1556" y="2343"/>
                                </a:lnTo>
                                <a:lnTo>
                                  <a:pt x="1487" y="2344"/>
                                </a:lnTo>
                                <a:lnTo>
                                  <a:pt x="1442" y="2344"/>
                                </a:lnTo>
                                <a:lnTo>
                                  <a:pt x="1397" y="2343"/>
                                </a:lnTo>
                                <a:lnTo>
                                  <a:pt x="1355" y="2342"/>
                                </a:lnTo>
                                <a:lnTo>
                                  <a:pt x="1312" y="2340"/>
                                </a:lnTo>
                                <a:lnTo>
                                  <a:pt x="1270" y="2337"/>
                                </a:lnTo>
                                <a:lnTo>
                                  <a:pt x="1228" y="2334"/>
                                </a:lnTo>
                                <a:lnTo>
                                  <a:pt x="1188" y="2330"/>
                                </a:lnTo>
                                <a:lnTo>
                                  <a:pt x="1147" y="2325"/>
                                </a:lnTo>
                                <a:lnTo>
                                  <a:pt x="1108" y="2321"/>
                                </a:lnTo>
                                <a:lnTo>
                                  <a:pt x="1070" y="2315"/>
                                </a:lnTo>
                                <a:lnTo>
                                  <a:pt x="1031" y="2309"/>
                                </a:lnTo>
                                <a:lnTo>
                                  <a:pt x="994" y="2302"/>
                                </a:lnTo>
                                <a:lnTo>
                                  <a:pt x="957" y="2295"/>
                                </a:lnTo>
                                <a:lnTo>
                                  <a:pt x="921" y="2287"/>
                                </a:lnTo>
                                <a:lnTo>
                                  <a:pt x="886" y="2278"/>
                                </a:lnTo>
                                <a:lnTo>
                                  <a:pt x="851" y="2270"/>
                                </a:lnTo>
                                <a:lnTo>
                                  <a:pt x="817" y="2260"/>
                                </a:lnTo>
                                <a:lnTo>
                                  <a:pt x="783" y="2249"/>
                                </a:lnTo>
                                <a:lnTo>
                                  <a:pt x="750" y="2239"/>
                                </a:lnTo>
                                <a:lnTo>
                                  <a:pt x="718" y="2227"/>
                                </a:lnTo>
                                <a:lnTo>
                                  <a:pt x="687" y="2215"/>
                                </a:lnTo>
                                <a:lnTo>
                                  <a:pt x="656" y="2203"/>
                                </a:lnTo>
                                <a:lnTo>
                                  <a:pt x="625" y="2190"/>
                                </a:lnTo>
                                <a:lnTo>
                                  <a:pt x="596" y="2176"/>
                                </a:lnTo>
                                <a:lnTo>
                                  <a:pt x="567" y="2161"/>
                                </a:lnTo>
                                <a:lnTo>
                                  <a:pt x="539" y="2146"/>
                                </a:lnTo>
                                <a:lnTo>
                                  <a:pt x="512" y="2131"/>
                                </a:lnTo>
                                <a:lnTo>
                                  <a:pt x="484" y="2115"/>
                                </a:lnTo>
                                <a:lnTo>
                                  <a:pt x="458" y="2098"/>
                                </a:lnTo>
                                <a:lnTo>
                                  <a:pt x="433" y="2081"/>
                                </a:lnTo>
                                <a:lnTo>
                                  <a:pt x="407" y="2063"/>
                                </a:lnTo>
                                <a:lnTo>
                                  <a:pt x="383" y="2044"/>
                                </a:lnTo>
                                <a:lnTo>
                                  <a:pt x="360" y="2026"/>
                                </a:lnTo>
                                <a:lnTo>
                                  <a:pt x="337" y="2006"/>
                                </a:lnTo>
                                <a:lnTo>
                                  <a:pt x="315" y="1986"/>
                                </a:lnTo>
                                <a:lnTo>
                                  <a:pt x="294" y="1965"/>
                                </a:lnTo>
                                <a:lnTo>
                                  <a:pt x="273" y="1945"/>
                                </a:lnTo>
                                <a:lnTo>
                                  <a:pt x="253" y="1923"/>
                                </a:lnTo>
                                <a:lnTo>
                                  <a:pt x="234" y="1901"/>
                                </a:lnTo>
                                <a:lnTo>
                                  <a:pt x="216" y="1879"/>
                                </a:lnTo>
                                <a:lnTo>
                                  <a:pt x="198" y="1855"/>
                                </a:lnTo>
                                <a:lnTo>
                                  <a:pt x="181" y="1832"/>
                                </a:lnTo>
                                <a:lnTo>
                                  <a:pt x="165" y="1808"/>
                                </a:lnTo>
                                <a:lnTo>
                                  <a:pt x="150" y="1784"/>
                                </a:lnTo>
                                <a:lnTo>
                                  <a:pt x="135" y="1758"/>
                                </a:lnTo>
                                <a:lnTo>
                                  <a:pt x="121" y="1733"/>
                                </a:lnTo>
                                <a:lnTo>
                                  <a:pt x="109" y="1707"/>
                                </a:lnTo>
                                <a:lnTo>
                                  <a:pt x="96" y="1681"/>
                                </a:lnTo>
                                <a:lnTo>
                                  <a:pt x="84" y="1654"/>
                                </a:lnTo>
                                <a:lnTo>
                                  <a:pt x="74" y="1626"/>
                                </a:lnTo>
                                <a:lnTo>
                                  <a:pt x="63" y="1599"/>
                                </a:lnTo>
                                <a:lnTo>
                                  <a:pt x="54" y="1570"/>
                                </a:lnTo>
                                <a:lnTo>
                                  <a:pt x="46" y="1541"/>
                                </a:lnTo>
                                <a:lnTo>
                                  <a:pt x="37" y="1511"/>
                                </a:lnTo>
                                <a:lnTo>
                                  <a:pt x="30" y="1482"/>
                                </a:lnTo>
                                <a:lnTo>
                                  <a:pt x="25" y="1452"/>
                                </a:lnTo>
                                <a:lnTo>
                                  <a:pt x="18" y="1421"/>
                                </a:lnTo>
                                <a:lnTo>
                                  <a:pt x="14" y="1389"/>
                                </a:lnTo>
                                <a:lnTo>
                                  <a:pt x="10" y="1357"/>
                                </a:lnTo>
                                <a:lnTo>
                                  <a:pt x="7" y="1325"/>
                                </a:lnTo>
                                <a:lnTo>
                                  <a:pt x="3" y="1292"/>
                                </a:lnTo>
                                <a:lnTo>
                                  <a:pt x="1" y="1258"/>
                                </a:lnTo>
                                <a:lnTo>
                                  <a:pt x="0" y="1225"/>
                                </a:lnTo>
                                <a:lnTo>
                                  <a:pt x="0" y="1190"/>
                                </a:lnTo>
                                <a:lnTo>
                                  <a:pt x="0" y="1156"/>
                                </a:lnTo>
                                <a:lnTo>
                                  <a:pt x="1" y="1123"/>
                                </a:lnTo>
                                <a:lnTo>
                                  <a:pt x="3" y="1090"/>
                                </a:lnTo>
                                <a:lnTo>
                                  <a:pt x="6" y="1057"/>
                                </a:lnTo>
                                <a:lnTo>
                                  <a:pt x="9" y="1025"/>
                                </a:lnTo>
                                <a:lnTo>
                                  <a:pt x="13" y="993"/>
                                </a:lnTo>
                                <a:lnTo>
                                  <a:pt x="17" y="961"/>
                                </a:lnTo>
                                <a:lnTo>
                                  <a:pt x="23" y="930"/>
                                </a:lnTo>
                                <a:lnTo>
                                  <a:pt x="29" y="899"/>
                                </a:lnTo>
                                <a:lnTo>
                                  <a:pt x="35" y="869"/>
                                </a:lnTo>
                                <a:lnTo>
                                  <a:pt x="43" y="839"/>
                                </a:lnTo>
                                <a:lnTo>
                                  <a:pt x="51" y="811"/>
                                </a:lnTo>
                                <a:lnTo>
                                  <a:pt x="60" y="782"/>
                                </a:lnTo>
                                <a:lnTo>
                                  <a:pt x="69" y="754"/>
                                </a:lnTo>
                                <a:lnTo>
                                  <a:pt x="80" y="725"/>
                                </a:lnTo>
                                <a:lnTo>
                                  <a:pt x="91" y="699"/>
                                </a:lnTo>
                                <a:lnTo>
                                  <a:pt x="102" y="671"/>
                                </a:lnTo>
                                <a:lnTo>
                                  <a:pt x="115" y="645"/>
                                </a:lnTo>
                                <a:lnTo>
                                  <a:pt x="128" y="619"/>
                                </a:lnTo>
                                <a:lnTo>
                                  <a:pt x="142" y="593"/>
                                </a:lnTo>
                                <a:lnTo>
                                  <a:pt x="157" y="568"/>
                                </a:lnTo>
                                <a:lnTo>
                                  <a:pt x="172" y="543"/>
                                </a:lnTo>
                                <a:lnTo>
                                  <a:pt x="188" y="519"/>
                                </a:lnTo>
                                <a:lnTo>
                                  <a:pt x="204" y="495"/>
                                </a:lnTo>
                                <a:lnTo>
                                  <a:pt x="222" y="472"/>
                                </a:lnTo>
                                <a:lnTo>
                                  <a:pt x="241" y="449"/>
                                </a:lnTo>
                                <a:lnTo>
                                  <a:pt x="259" y="426"/>
                                </a:lnTo>
                                <a:lnTo>
                                  <a:pt x="279" y="405"/>
                                </a:lnTo>
                                <a:lnTo>
                                  <a:pt x="299" y="382"/>
                                </a:lnTo>
                                <a:lnTo>
                                  <a:pt x="319" y="362"/>
                                </a:lnTo>
                                <a:lnTo>
                                  <a:pt x="342" y="341"/>
                                </a:lnTo>
                                <a:lnTo>
                                  <a:pt x="364" y="321"/>
                                </a:lnTo>
                                <a:lnTo>
                                  <a:pt x="386" y="301"/>
                                </a:lnTo>
                                <a:lnTo>
                                  <a:pt x="410" y="282"/>
                                </a:lnTo>
                                <a:lnTo>
                                  <a:pt x="434" y="263"/>
                                </a:lnTo>
                                <a:lnTo>
                                  <a:pt x="458" y="246"/>
                                </a:lnTo>
                                <a:lnTo>
                                  <a:pt x="484" y="228"/>
                                </a:lnTo>
                                <a:lnTo>
                                  <a:pt x="509" y="212"/>
                                </a:lnTo>
                                <a:lnTo>
                                  <a:pt x="535" y="196"/>
                                </a:lnTo>
                                <a:lnTo>
                                  <a:pt x="562" y="180"/>
                                </a:lnTo>
                                <a:lnTo>
                                  <a:pt x="589" y="166"/>
                                </a:lnTo>
                                <a:lnTo>
                                  <a:pt x="617" y="151"/>
                                </a:lnTo>
                                <a:lnTo>
                                  <a:pt x="646" y="138"/>
                                </a:lnTo>
                                <a:lnTo>
                                  <a:pt x="674" y="126"/>
                                </a:lnTo>
                                <a:lnTo>
                                  <a:pt x="703" y="113"/>
                                </a:lnTo>
                                <a:lnTo>
                                  <a:pt x="733" y="101"/>
                                </a:lnTo>
                                <a:lnTo>
                                  <a:pt x="764" y="91"/>
                                </a:lnTo>
                                <a:lnTo>
                                  <a:pt x="794" y="80"/>
                                </a:lnTo>
                                <a:lnTo>
                                  <a:pt x="825" y="70"/>
                                </a:lnTo>
                                <a:lnTo>
                                  <a:pt x="857" y="62"/>
                                </a:lnTo>
                                <a:lnTo>
                                  <a:pt x="890" y="53"/>
                                </a:lnTo>
                                <a:lnTo>
                                  <a:pt x="923" y="45"/>
                                </a:lnTo>
                                <a:lnTo>
                                  <a:pt x="956" y="38"/>
                                </a:lnTo>
                                <a:lnTo>
                                  <a:pt x="990" y="31"/>
                                </a:lnTo>
                                <a:lnTo>
                                  <a:pt x="1025" y="26"/>
                                </a:lnTo>
                                <a:lnTo>
                                  <a:pt x="1060" y="20"/>
                                </a:lnTo>
                                <a:lnTo>
                                  <a:pt x="1095" y="15"/>
                                </a:lnTo>
                                <a:lnTo>
                                  <a:pt x="1131" y="12"/>
                                </a:lnTo>
                                <a:lnTo>
                                  <a:pt x="1169" y="7"/>
                                </a:lnTo>
                                <a:lnTo>
                                  <a:pt x="1206" y="5"/>
                                </a:lnTo>
                                <a:lnTo>
                                  <a:pt x="1243" y="3"/>
                                </a:lnTo>
                                <a:lnTo>
                                  <a:pt x="1281" y="1"/>
                                </a:lnTo>
                                <a:lnTo>
                                  <a:pt x="1321" y="0"/>
                                </a:lnTo>
                                <a:lnTo>
                                  <a:pt x="1360" y="0"/>
                                </a:lnTo>
                                <a:lnTo>
                                  <a:pt x="1396" y="0"/>
                                </a:lnTo>
                                <a:lnTo>
                                  <a:pt x="1431" y="1"/>
                                </a:lnTo>
                                <a:lnTo>
                                  <a:pt x="1466" y="2"/>
                                </a:lnTo>
                                <a:lnTo>
                                  <a:pt x="1500" y="4"/>
                                </a:lnTo>
                                <a:lnTo>
                                  <a:pt x="1534" y="6"/>
                                </a:lnTo>
                                <a:lnTo>
                                  <a:pt x="1568" y="10"/>
                                </a:lnTo>
                                <a:lnTo>
                                  <a:pt x="1601" y="13"/>
                                </a:lnTo>
                                <a:lnTo>
                                  <a:pt x="1633" y="17"/>
                                </a:lnTo>
                                <a:lnTo>
                                  <a:pt x="1665" y="21"/>
                                </a:lnTo>
                                <a:lnTo>
                                  <a:pt x="1696" y="27"/>
                                </a:lnTo>
                                <a:lnTo>
                                  <a:pt x="1727" y="32"/>
                                </a:lnTo>
                                <a:lnTo>
                                  <a:pt x="1757" y="38"/>
                                </a:lnTo>
                                <a:lnTo>
                                  <a:pt x="1785" y="45"/>
                                </a:lnTo>
                                <a:lnTo>
                                  <a:pt x="1815" y="52"/>
                                </a:lnTo>
                                <a:lnTo>
                                  <a:pt x="1843" y="61"/>
                                </a:lnTo>
                                <a:lnTo>
                                  <a:pt x="1870" y="68"/>
                                </a:lnTo>
                                <a:lnTo>
                                  <a:pt x="1898" y="78"/>
                                </a:lnTo>
                                <a:lnTo>
                                  <a:pt x="1925" y="86"/>
                                </a:lnTo>
                                <a:lnTo>
                                  <a:pt x="1950" y="97"/>
                                </a:lnTo>
                                <a:lnTo>
                                  <a:pt x="1976" y="108"/>
                                </a:lnTo>
                                <a:lnTo>
                                  <a:pt x="2001" y="118"/>
                                </a:lnTo>
                                <a:lnTo>
                                  <a:pt x="2026" y="130"/>
                                </a:lnTo>
                                <a:lnTo>
                                  <a:pt x="2049" y="142"/>
                                </a:lnTo>
                                <a:lnTo>
                                  <a:pt x="2072" y="154"/>
                                </a:lnTo>
                                <a:lnTo>
                                  <a:pt x="2095" y="167"/>
                                </a:lnTo>
                                <a:lnTo>
                                  <a:pt x="2117" y="181"/>
                                </a:lnTo>
                                <a:lnTo>
                                  <a:pt x="2138" y="195"/>
                                </a:lnTo>
                                <a:lnTo>
                                  <a:pt x="2159" y="210"/>
                                </a:lnTo>
                                <a:lnTo>
                                  <a:pt x="2180" y="225"/>
                                </a:lnTo>
                                <a:lnTo>
                                  <a:pt x="2199" y="241"/>
                                </a:lnTo>
                                <a:lnTo>
                                  <a:pt x="2218" y="257"/>
                                </a:lnTo>
                                <a:lnTo>
                                  <a:pt x="2237" y="274"/>
                                </a:lnTo>
                                <a:lnTo>
                                  <a:pt x="2255" y="292"/>
                                </a:lnTo>
                                <a:lnTo>
                                  <a:pt x="2272" y="309"/>
                                </a:lnTo>
                                <a:lnTo>
                                  <a:pt x="2289" y="327"/>
                                </a:lnTo>
                                <a:lnTo>
                                  <a:pt x="2306" y="346"/>
                                </a:lnTo>
                                <a:lnTo>
                                  <a:pt x="2322" y="365"/>
                                </a:lnTo>
                                <a:lnTo>
                                  <a:pt x="2337" y="386"/>
                                </a:lnTo>
                                <a:lnTo>
                                  <a:pt x="2352" y="406"/>
                                </a:lnTo>
                                <a:lnTo>
                                  <a:pt x="2366" y="426"/>
                                </a:lnTo>
                                <a:lnTo>
                                  <a:pt x="2380" y="447"/>
                                </a:lnTo>
                                <a:lnTo>
                                  <a:pt x="2392" y="469"/>
                                </a:lnTo>
                                <a:lnTo>
                                  <a:pt x="2404" y="491"/>
                                </a:lnTo>
                                <a:lnTo>
                                  <a:pt x="2417" y="513"/>
                                </a:lnTo>
                                <a:lnTo>
                                  <a:pt x="2427" y="537"/>
                                </a:lnTo>
                                <a:lnTo>
                                  <a:pt x="2438" y="560"/>
                                </a:lnTo>
                                <a:lnTo>
                                  <a:pt x="2449" y="584"/>
                                </a:lnTo>
                                <a:lnTo>
                                  <a:pt x="2457" y="608"/>
                                </a:lnTo>
                                <a:lnTo>
                                  <a:pt x="2467" y="633"/>
                                </a:lnTo>
                                <a:lnTo>
                                  <a:pt x="2475" y="658"/>
                                </a:lnTo>
                                <a:lnTo>
                                  <a:pt x="2483" y="684"/>
                                </a:lnTo>
                                <a:lnTo>
                                  <a:pt x="2490" y="710"/>
                                </a:lnTo>
                                <a:lnTo>
                                  <a:pt x="2496" y="737"/>
                                </a:lnTo>
                                <a:lnTo>
                                  <a:pt x="2503" y="765"/>
                                </a:lnTo>
                                <a:lnTo>
                                  <a:pt x="2508" y="792"/>
                                </a:lnTo>
                                <a:lnTo>
                                  <a:pt x="2512" y="820"/>
                                </a:lnTo>
                                <a:lnTo>
                                  <a:pt x="2517" y="849"/>
                                </a:lnTo>
                                <a:lnTo>
                                  <a:pt x="2521" y="878"/>
                                </a:lnTo>
                                <a:lnTo>
                                  <a:pt x="2524" y="907"/>
                                </a:lnTo>
                                <a:lnTo>
                                  <a:pt x="2526" y="937"/>
                                </a:lnTo>
                                <a:lnTo>
                                  <a:pt x="2528" y="968"/>
                                </a:lnTo>
                                <a:lnTo>
                                  <a:pt x="2530" y="999"/>
                                </a:lnTo>
                                <a:lnTo>
                                  <a:pt x="2530" y="1031"/>
                                </a:lnTo>
                                <a:lnTo>
                                  <a:pt x="2532" y="1062"/>
                                </a:lnTo>
                                <a:lnTo>
                                  <a:pt x="2532" y="1311"/>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9"/>
                        <wps:cNvSpPr>
                          <a:spLocks noChangeAspect="1"/>
                        </wps:cNvSpPr>
                        <wps:spPr bwMode="auto">
                          <a:xfrm>
                            <a:off x="3173" y="4256"/>
                            <a:ext cx="338" cy="331"/>
                          </a:xfrm>
                          <a:custGeom>
                            <a:avLst/>
                            <a:gdLst>
                              <a:gd name="T0" fmla="*/ 1627 w 2397"/>
                              <a:gd name="T1" fmla="*/ 2218 h 2282"/>
                              <a:gd name="T2" fmla="*/ 1575 w 2397"/>
                              <a:gd name="T3" fmla="*/ 2011 h 2282"/>
                              <a:gd name="T4" fmla="*/ 1473 w 2397"/>
                              <a:gd name="T5" fmla="*/ 2077 h 2282"/>
                              <a:gd name="T6" fmla="*/ 1376 w 2397"/>
                              <a:gd name="T7" fmla="*/ 2135 h 2282"/>
                              <a:gd name="T8" fmla="*/ 1284 w 2397"/>
                              <a:gd name="T9" fmla="*/ 2183 h 2282"/>
                              <a:gd name="T10" fmla="*/ 1217 w 2397"/>
                              <a:gd name="T11" fmla="*/ 2212 h 2282"/>
                              <a:gd name="T12" fmla="*/ 1171 w 2397"/>
                              <a:gd name="T13" fmla="*/ 2229 h 2282"/>
                              <a:gd name="T14" fmla="*/ 1122 w 2397"/>
                              <a:gd name="T15" fmla="*/ 2244 h 2282"/>
                              <a:gd name="T16" fmla="*/ 1072 w 2397"/>
                              <a:gd name="T17" fmla="*/ 2256 h 2282"/>
                              <a:gd name="T18" fmla="*/ 1020 w 2397"/>
                              <a:gd name="T19" fmla="*/ 2267 h 2282"/>
                              <a:gd name="T20" fmla="*/ 965 w 2397"/>
                              <a:gd name="T21" fmla="*/ 2273 h 2282"/>
                              <a:gd name="T22" fmla="*/ 909 w 2397"/>
                              <a:gd name="T23" fmla="*/ 2278 h 2282"/>
                              <a:gd name="T24" fmla="*/ 850 w 2397"/>
                              <a:gd name="T25" fmla="*/ 2281 h 2282"/>
                              <a:gd name="T26" fmla="*/ 772 w 2397"/>
                              <a:gd name="T27" fmla="*/ 2281 h 2282"/>
                              <a:gd name="T28" fmla="*/ 678 w 2397"/>
                              <a:gd name="T29" fmla="*/ 2274 h 2282"/>
                              <a:gd name="T30" fmla="*/ 591 w 2397"/>
                              <a:gd name="T31" fmla="*/ 2260 h 2282"/>
                              <a:gd name="T32" fmla="*/ 510 w 2397"/>
                              <a:gd name="T33" fmla="*/ 2241 h 2282"/>
                              <a:gd name="T34" fmla="*/ 433 w 2397"/>
                              <a:gd name="T35" fmla="*/ 2214 h 2282"/>
                              <a:gd name="T36" fmla="*/ 380 w 2397"/>
                              <a:gd name="T37" fmla="*/ 2190 h 2282"/>
                              <a:gd name="T38" fmla="*/ 347 w 2397"/>
                              <a:gd name="T39" fmla="*/ 2172 h 2282"/>
                              <a:gd name="T40" fmla="*/ 314 w 2397"/>
                              <a:gd name="T41" fmla="*/ 2152 h 2282"/>
                              <a:gd name="T42" fmla="*/ 284 w 2397"/>
                              <a:gd name="T43" fmla="*/ 2130 h 2282"/>
                              <a:gd name="T44" fmla="*/ 254 w 2397"/>
                              <a:gd name="T45" fmla="*/ 2108 h 2282"/>
                              <a:gd name="T46" fmla="*/ 226 w 2397"/>
                              <a:gd name="T47" fmla="*/ 2082 h 2282"/>
                              <a:gd name="T48" fmla="*/ 200 w 2397"/>
                              <a:gd name="T49" fmla="*/ 2056 h 2282"/>
                              <a:gd name="T50" fmla="*/ 175 w 2397"/>
                              <a:gd name="T51" fmla="*/ 2028 h 2282"/>
                              <a:gd name="T52" fmla="*/ 152 w 2397"/>
                              <a:gd name="T53" fmla="*/ 1998 h 2282"/>
                              <a:gd name="T54" fmla="*/ 129 w 2397"/>
                              <a:gd name="T55" fmla="*/ 1967 h 2282"/>
                              <a:gd name="T56" fmla="*/ 110 w 2397"/>
                              <a:gd name="T57" fmla="*/ 1934 h 2282"/>
                              <a:gd name="T58" fmla="*/ 91 w 2397"/>
                              <a:gd name="T59" fmla="*/ 1900 h 2282"/>
                              <a:gd name="T60" fmla="*/ 75 w 2397"/>
                              <a:gd name="T61" fmla="*/ 1864 h 2282"/>
                              <a:gd name="T62" fmla="*/ 60 w 2397"/>
                              <a:gd name="T63" fmla="*/ 1827 h 2282"/>
                              <a:gd name="T64" fmla="*/ 41 w 2397"/>
                              <a:gd name="T65" fmla="*/ 1768 h 2282"/>
                              <a:gd name="T66" fmla="*/ 21 w 2397"/>
                              <a:gd name="T67" fmla="*/ 1684 h 2282"/>
                              <a:gd name="T68" fmla="*/ 7 w 2397"/>
                              <a:gd name="T69" fmla="*/ 1592 h 2282"/>
                              <a:gd name="T70" fmla="*/ 1 w 2397"/>
                              <a:gd name="T71" fmla="*/ 1496 h 2282"/>
                              <a:gd name="T72" fmla="*/ 0 w 2397"/>
                              <a:gd name="T73" fmla="*/ 0 h 2282"/>
                              <a:gd name="T74" fmla="*/ 770 w 2397"/>
                              <a:gd name="T75" fmla="*/ 1102 h 2282"/>
                              <a:gd name="T76" fmla="*/ 772 w 2397"/>
                              <a:gd name="T77" fmla="*/ 1182 h 2282"/>
                              <a:gd name="T78" fmla="*/ 774 w 2397"/>
                              <a:gd name="T79" fmla="*/ 1256 h 2282"/>
                              <a:gd name="T80" fmla="*/ 777 w 2397"/>
                              <a:gd name="T81" fmla="*/ 1322 h 2282"/>
                              <a:gd name="T82" fmla="*/ 782 w 2397"/>
                              <a:gd name="T83" fmla="*/ 1382 h 2282"/>
                              <a:gd name="T84" fmla="*/ 790 w 2397"/>
                              <a:gd name="T85" fmla="*/ 1435 h 2282"/>
                              <a:gd name="T86" fmla="*/ 801 w 2397"/>
                              <a:gd name="T87" fmla="*/ 1484 h 2282"/>
                              <a:gd name="T88" fmla="*/ 816 w 2397"/>
                              <a:gd name="T89" fmla="*/ 1528 h 2282"/>
                              <a:gd name="T90" fmla="*/ 835 w 2397"/>
                              <a:gd name="T91" fmla="*/ 1566 h 2282"/>
                              <a:gd name="T92" fmla="*/ 859 w 2397"/>
                              <a:gd name="T93" fmla="*/ 1600 h 2282"/>
                              <a:gd name="T94" fmla="*/ 886 w 2397"/>
                              <a:gd name="T95" fmla="*/ 1630 h 2282"/>
                              <a:gd name="T96" fmla="*/ 919 w 2397"/>
                              <a:gd name="T97" fmla="*/ 1654 h 2282"/>
                              <a:gd name="T98" fmla="*/ 958 w 2397"/>
                              <a:gd name="T99" fmla="*/ 1673 h 2282"/>
                              <a:gd name="T100" fmla="*/ 1001 w 2397"/>
                              <a:gd name="T101" fmla="*/ 1687 h 2282"/>
                              <a:gd name="T102" fmla="*/ 1054 w 2397"/>
                              <a:gd name="T103" fmla="*/ 1698 h 2282"/>
                              <a:gd name="T104" fmla="*/ 1115 w 2397"/>
                              <a:gd name="T105" fmla="*/ 1704 h 2282"/>
                              <a:gd name="T106" fmla="*/ 1184 w 2397"/>
                              <a:gd name="T107" fmla="*/ 1706 h 2282"/>
                              <a:gd name="T108" fmla="*/ 1234 w 2397"/>
                              <a:gd name="T109" fmla="*/ 1704 h 2282"/>
                              <a:gd name="T110" fmla="*/ 1286 w 2397"/>
                              <a:gd name="T111" fmla="*/ 1698 h 2282"/>
                              <a:gd name="T112" fmla="*/ 1341 w 2397"/>
                              <a:gd name="T113" fmla="*/ 1687 h 2282"/>
                              <a:gd name="T114" fmla="*/ 1399 w 2397"/>
                              <a:gd name="T115" fmla="*/ 1673 h 2282"/>
                              <a:gd name="T116" fmla="*/ 1458 w 2397"/>
                              <a:gd name="T117" fmla="*/ 1654 h 2282"/>
                              <a:gd name="T118" fmla="*/ 1516 w 2397"/>
                              <a:gd name="T119" fmla="*/ 1632 h 2282"/>
                              <a:gd name="T120" fmla="*/ 1572 w 2397"/>
                              <a:gd name="T121" fmla="*/ 1605 h 2282"/>
                              <a:gd name="T122" fmla="*/ 1627 w 2397"/>
                              <a:gd name="T123" fmla="*/ 1574 h 2282"/>
                              <a:gd name="T124" fmla="*/ 2397 w 2397"/>
                              <a:gd name="T125" fmla="*/ 0 h 2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397" h="2282">
                                <a:moveTo>
                                  <a:pt x="2397" y="2218"/>
                                </a:moveTo>
                                <a:lnTo>
                                  <a:pt x="1627" y="2218"/>
                                </a:lnTo>
                                <a:lnTo>
                                  <a:pt x="1627" y="1975"/>
                                </a:lnTo>
                                <a:lnTo>
                                  <a:pt x="1575" y="2011"/>
                                </a:lnTo>
                                <a:lnTo>
                                  <a:pt x="1523" y="2045"/>
                                </a:lnTo>
                                <a:lnTo>
                                  <a:pt x="1473" y="2077"/>
                                </a:lnTo>
                                <a:lnTo>
                                  <a:pt x="1424" y="2107"/>
                                </a:lnTo>
                                <a:lnTo>
                                  <a:pt x="1376" y="2135"/>
                                </a:lnTo>
                                <a:lnTo>
                                  <a:pt x="1330" y="2159"/>
                                </a:lnTo>
                                <a:lnTo>
                                  <a:pt x="1284" y="2183"/>
                                </a:lnTo>
                                <a:lnTo>
                                  <a:pt x="1239" y="2203"/>
                                </a:lnTo>
                                <a:lnTo>
                                  <a:pt x="1217" y="2212"/>
                                </a:lnTo>
                                <a:lnTo>
                                  <a:pt x="1195" y="2222"/>
                                </a:lnTo>
                                <a:lnTo>
                                  <a:pt x="1171" y="2229"/>
                                </a:lnTo>
                                <a:lnTo>
                                  <a:pt x="1147" y="2237"/>
                                </a:lnTo>
                                <a:lnTo>
                                  <a:pt x="1122" y="2244"/>
                                </a:lnTo>
                                <a:lnTo>
                                  <a:pt x="1098" y="2251"/>
                                </a:lnTo>
                                <a:lnTo>
                                  <a:pt x="1072" y="2256"/>
                                </a:lnTo>
                                <a:lnTo>
                                  <a:pt x="1047" y="2261"/>
                                </a:lnTo>
                                <a:lnTo>
                                  <a:pt x="1020" y="2267"/>
                                </a:lnTo>
                                <a:lnTo>
                                  <a:pt x="993" y="2270"/>
                                </a:lnTo>
                                <a:lnTo>
                                  <a:pt x="965" y="2273"/>
                                </a:lnTo>
                                <a:lnTo>
                                  <a:pt x="937" y="2276"/>
                                </a:lnTo>
                                <a:lnTo>
                                  <a:pt x="909" y="2278"/>
                                </a:lnTo>
                                <a:lnTo>
                                  <a:pt x="880" y="2279"/>
                                </a:lnTo>
                                <a:lnTo>
                                  <a:pt x="850" y="2281"/>
                                </a:lnTo>
                                <a:lnTo>
                                  <a:pt x="820" y="2282"/>
                                </a:lnTo>
                                <a:lnTo>
                                  <a:pt x="772" y="2281"/>
                                </a:lnTo>
                                <a:lnTo>
                                  <a:pt x="725" y="2277"/>
                                </a:lnTo>
                                <a:lnTo>
                                  <a:pt x="678" y="2274"/>
                                </a:lnTo>
                                <a:lnTo>
                                  <a:pt x="634" y="2268"/>
                                </a:lnTo>
                                <a:lnTo>
                                  <a:pt x="591" y="2260"/>
                                </a:lnTo>
                                <a:lnTo>
                                  <a:pt x="549" y="2252"/>
                                </a:lnTo>
                                <a:lnTo>
                                  <a:pt x="510" y="2241"/>
                                </a:lnTo>
                                <a:lnTo>
                                  <a:pt x="471" y="2228"/>
                                </a:lnTo>
                                <a:lnTo>
                                  <a:pt x="433" y="2214"/>
                                </a:lnTo>
                                <a:lnTo>
                                  <a:pt x="398" y="2199"/>
                                </a:lnTo>
                                <a:lnTo>
                                  <a:pt x="380" y="2190"/>
                                </a:lnTo>
                                <a:lnTo>
                                  <a:pt x="363" y="2181"/>
                                </a:lnTo>
                                <a:lnTo>
                                  <a:pt x="347" y="2172"/>
                                </a:lnTo>
                                <a:lnTo>
                                  <a:pt x="330" y="2162"/>
                                </a:lnTo>
                                <a:lnTo>
                                  <a:pt x="314" y="2152"/>
                                </a:lnTo>
                                <a:lnTo>
                                  <a:pt x="299" y="2142"/>
                                </a:lnTo>
                                <a:lnTo>
                                  <a:pt x="284" y="2130"/>
                                </a:lnTo>
                                <a:lnTo>
                                  <a:pt x="269" y="2120"/>
                                </a:lnTo>
                                <a:lnTo>
                                  <a:pt x="254" y="2108"/>
                                </a:lnTo>
                                <a:lnTo>
                                  <a:pt x="240" y="2095"/>
                                </a:lnTo>
                                <a:lnTo>
                                  <a:pt x="226" y="2082"/>
                                </a:lnTo>
                                <a:lnTo>
                                  <a:pt x="212" y="2070"/>
                                </a:lnTo>
                                <a:lnTo>
                                  <a:pt x="200" y="2056"/>
                                </a:lnTo>
                                <a:lnTo>
                                  <a:pt x="187" y="2042"/>
                                </a:lnTo>
                                <a:lnTo>
                                  <a:pt x="175" y="2028"/>
                                </a:lnTo>
                                <a:lnTo>
                                  <a:pt x="162" y="2013"/>
                                </a:lnTo>
                                <a:lnTo>
                                  <a:pt x="152" y="1998"/>
                                </a:lnTo>
                                <a:lnTo>
                                  <a:pt x="140" y="1983"/>
                                </a:lnTo>
                                <a:lnTo>
                                  <a:pt x="129" y="1967"/>
                                </a:lnTo>
                                <a:lnTo>
                                  <a:pt x="120" y="1951"/>
                                </a:lnTo>
                                <a:lnTo>
                                  <a:pt x="110" y="1934"/>
                                </a:lnTo>
                                <a:lnTo>
                                  <a:pt x="101" y="1917"/>
                                </a:lnTo>
                                <a:lnTo>
                                  <a:pt x="91" y="1900"/>
                                </a:lnTo>
                                <a:lnTo>
                                  <a:pt x="83" y="1883"/>
                                </a:lnTo>
                                <a:lnTo>
                                  <a:pt x="75" y="1864"/>
                                </a:lnTo>
                                <a:lnTo>
                                  <a:pt x="68" y="1846"/>
                                </a:lnTo>
                                <a:lnTo>
                                  <a:pt x="60" y="1827"/>
                                </a:lnTo>
                                <a:lnTo>
                                  <a:pt x="53" y="1808"/>
                                </a:lnTo>
                                <a:lnTo>
                                  <a:pt x="41" y="1768"/>
                                </a:lnTo>
                                <a:lnTo>
                                  <a:pt x="29" y="1727"/>
                                </a:lnTo>
                                <a:lnTo>
                                  <a:pt x="21" y="1684"/>
                                </a:lnTo>
                                <a:lnTo>
                                  <a:pt x="13" y="1639"/>
                                </a:lnTo>
                                <a:lnTo>
                                  <a:pt x="7" y="1592"/>
                                </a:lnTo>
                                <a:lnTo>
                                  <a:pt x="3" y="1546"/>
                                </a:lnTo>
                                <a:lnTo>
                                  <a:pt x="1" y="1496"/>
                                </a:lnTo>
                                <a:lnTo>
                                  <a:pt x="0" y="1446"/>
                                </a:lnTo>
                                <a:lnTo>
                                  <a:pt x="0" y="0"/>
                                </a:lnTo>
                                <a:lnTo>
                                  <a:pt x="770" y="0"/>
                                </a:lnTo>
                                <a:lnTo>
                                  <a:pt x="770" y="1102"/>
                                </a:lnTo>
                                <a:lnTo>
                                  <a:pt x="770" y="1143"/>
                                </a:lnTo>
                                <a:lnTo>
                                  <a:pt x="772" y="1182"/>
                                </a:lnTo>
                                <a:lnTo>
                                  <a:pt x="772" y="1220"/>
                                </a:lnTo>
                                <a:lnTo>
                                  <a:pt x="774" y="1256"/>
                                </a:lnTo>
                                <a:lnTo>
                                  <a:pt x="775" y="1290"/>
                                </a:lnTo>
                                <a:lnTo>
                                  <a:pt x="777" y="1322"/>
                                </a:lnTo>
                                <a:lnTo>
                                  <a:pt x="779" y="1353"/>
                                </a:lnTo>
                                <a:lnTo>
                                  <a:pt x="782" y="1382"/>
                                </a:lnTo>
                                <a:lnTo>
                                  <a:pt x="785" y="1409"/>
                                </a:lnTo>
                                <a:lnTo>
                                  <a:pt x="790" y="1435"/>
                                </a:lnTo>
                                <a:lnTo>
                                  <a:pt x="795" y="1459"/>
                                </a:lnTo>
                                <a:lnTo>
                                  <a:pt x="801" y="1484"/>
                                </a:lnTo>
                                <a:lnTo>
                                  <a:pt x="808" y="1506"/>
                                </a:lnTo>
                                <a:lnTo>
                                  <a:pt x="816" y="1528"/>
                                </a:lnTo>
                                <a:lnTo>
                                  <a:pt x="826" y="1548"/>
                                </a:lnTo>
                                <a:lnTo>
                                  <a:pt x="835" y="1566"/>
                                </a:lnTo>
                                <a:lnTo>
                                  <a:pt x="846" y="1584"/>
                                </a:lnTo>
                                <a:lnTo>
                                  <a:pt x="859" y="1600"/>
                                </a:lnTo>
                                <a:lnTo>
                                  <a:pt x="871" y="1616"/>
                                </a:lnTo>
                                <a:lnTo>
                                  <a:pt x="886" y="1630"/>
                                </a:lnTo>
                                <a:lnTo>
                                  <a:pt x="901" y="1643"/>
                                </a:lnTo>
                                <a:lnTo>
                                  <a:pt x="919" y="1654"/>
                                </a:lnTo>
                                <a:lnTo>
                                  <a:pt x="937" y="1664"/>
                                </a:lnTo>
                                <a:lnTo>
                                  <a:pt x="958" y="1673"/>
                                </a:lnTo>
                                <a:lnTo>
                                  <a:pt x="979" y="1681"/>
                                </a:lnTo>
                                <a:lnTo>
                                  <a:pt x="1001" y="1687"/>
                                </a:lnTo>
                                <a:lnTo>
                                  <a:pt x="1027" y="1694"/>
                                </a:lnTo>
                                <a:lnTo>
                                  <a:pt x="1054" y="1698"/>
                                </a:lnTo>
                                <a:lnTo>
                                  <a:pt x="1084" y="1702"/>
                                </a:lnTo>
                                <a:lnTo>
                                  <a:pt x="1115" y="1704"/>
                                </a:lnTo>
                                <a:lnTo>
                                  <a:pt x="1149" y="1706"/>
                                </a:lnTo>
                                <a:lnTo>
                                  <a:pt x="1184" y="1706"/>
                                </a:lnTo>
                                <a:lnTo>
                                  <a:pt x="1208" y="1706"/>
                                </a:lnTo>
                                <a:lnTo>
                                  <a:pt x="1234" y="1704"/>
                                </a:lnTo>
                                <a:lnTo>
                                  <a:pt x="1259" y="1702"/>
                                </a:lnTo>
                                <a:lnTo>
                                  <a:pt x="1286" y="1698"/>
                                </a:lnTo>
                                <a:lnTo>
                                  <a:pt x="1314" y="1694"/>
                                </a:lnTo>
                                <a:lnTo>
                                  <a:pt x="1341" y="1687"/>
                                </a:lnTo>
                                <a:lnTo>
                                  <a:pt x="1370" y="1681"/>
                                </a:lnTo>
                                <a:lnTo>
                                  <a:pt x="1399" y="1673"/>
                                </a:lnTo>
                                <a:lnTo>
                                  <a:pt x="1429" y="1664"/>
                                </a:lnTo>
                                <a:lnTo>
                                  <a:pt x="1458" y="1654"/>
                                </a:lnTo>
                                <a:lnTo>
                                  <a:pt x="1487" y="1644"/>
                                </a:lnTo>
                                <a:lnTo>
                                  <a:pt x="1516" y="1632"/>
                                </a:lnTo>
                                <a:lnTo>
                                  <a:pt x="1543" y="1619"/>
                                </a:lnTo>
                                <a:lnTo>
                                  <a:pt x="1572" y="1605"/>
                                </a:lnTo>
                                <a:lnTo>
                                  <a:pt x="1600" y="1590"/>
                                </a:lnTo>
                                <a:lnTo>
                                  <a:pt x="1627" y="1574"/>
                                </a:lnTo>
                                <a:lnTo>
                                  <a:pt x="1627" y="0"/>
                                </a:lnTo>
                                <a:lnTo>
                                  <a:pt x="2397" y="0"/>
                                </a:lnTo>
                                <a:lnTo>
                                  <a:pt x="2397" y="2218"/>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0"/>
                        <wps:cNvSpPr>
                          <a:spLocks noChangeAspect="1"/>
                        </wps:cNvSpPr>
                        <wps:spPr bwMode="auto">
                          <a:xfrm>
                            <a:off x="3541" y="4248"/>
                            <a:ext cx="316" cy="339"/>
                          </a:xfrm>
                          <a:custGeom>
                            <a:avLst/>
                            <a:gdLst>
                              <a:gd name="T0" fmla="*/ 2233 w 2241"/>
                              <a:gd name="T1" fmla="*/ 1678 h 2339"/>
                              <a:gd name="T2" fmla="*/ 2202 w 2241"/>
                              <a:gd name="T3" fmla="*/ 1794 h 2339"/>
                              <a:gd name="T4" fmla="*/ 2148 w 2241"/>
                              <a:gd name="T5" fmla="*/ 1902 h 2339"/>
                              <a:gd name="T6" fmla="*/ 2069 w 2241"/>
                              <a:gd name="T7" fmla="*/ 1999 h 2339"/>
                              <a:gd name="T8" fmla="*/ 1968 w 2241"/>
                              <a:gd name="T9" fmla="*/ 2087 h 2339"/>
                              <a:gd name="T10" fmla="*/ 1844 w 2241"/>
                              <a:gd name="T11" fmla="*/ 2165 h 2339"/>
                              <a:gd name="T12" fmla="*/ 1702 w 2241"/>
                              <a:gd name="T13" fmla="*/ 2230 h 2339"/>
                              <a:gd name="T14" fmla="*/ 1457 w 2241"/>
                              <a:gd name="T15" fmla="*/ 2298 h 2339"/>
                              <a:gd name="T16" fmla="*/ 1070 w 2241"/>
                              <a:gd name="T17" fmla="*/ 2338 h 2339"/>
                              <a:gd name="T18" fmla="*/ 621 w 2241"/>
                              <a:gd name="T19" fmla="*/ 2316 h 2339"/>
                              <a:gd name="T20" fmla="*/ 237 w 2241"/>
                              <a:gd name="T21" fmla="*/ 2240 h 2339"/>
                              <a:gd name="T22" fmla="*/ 0 w 2241"/>
                              <a:gd name="T23" fmla="*/ 1578 h 2339"/>
                              <a:gd name="T24" fmla="*/ 225 w 2241"/>
                              <a:gd name="T25" fmla="*/ 1670 h 2339"/>
                              <a:gd name="T26" fmla="*/ 385 w 2241"/>
                              <a:gd name="T27" fmla="*/ 1741 h 2339"/>
                              <a:gd name="T28" fmla="*/ 581 w 2241"/>
                              <a:gd name="T29" fmla="*/ 1804 h 2339"/>
                              <a:gd name="T30" fmla="*/ 807 w 2241"/>
                              <a:gd name="T31" fmla="*/ 1850 h 2339"/>
                              <a:gd name="T32" fmla="*/ 1070 w 2241"/>
                              <a:gd name="T33" fmla="*/ 1861 h 2339"/>
                              <a:gd name="T34" fmla="*/ 1306 w 2241"/>
                              <a:gd name="T35" fmla="*/ 1832 h 2339"/>
                              <a:gd name="T36" fmla="*/ 1388 w 2241"/>
                              <a:gd name="T37" fmla="*/ 1798 h 2339"/>
                              <a:gd name="T38" fmla="*/ 1439 w 2241"/>
                              <a:gd name="T39" fmla="*/ 1751 h 2339"/>
                              <a:gd name="T40" fmla="*/ 1459 w 2241"/>
                              <a:gd name="T41" fmla="*/ 1692 h 2339"/>
                              <a:gd name="T42" fmla="*/ 1447 w 2241"/>
                              <a:gd name="T43" fmla="*/ 1619 h 2339"/>
                              <a:gd name="T44" fmla="*/ 1417 w 2241"/>
                              <a:gd name="T45" fmla="*/ 1579 h 2339"/>
                              <a:gd name="T46" fmla="*/ 1331 w 2241"/>
                              <a:gd name="T47" fmla="*/ 1537 h 2339"/>
                              <a:gd name="T48" fmla="*/ 1129 w 2241"/>
                              <a:gd name="T49" fmla="*/ 1489 h 2339"/>
                              <a:gd name="T50" fmla="*/ 956 w 2241"/>
                              <a:gd name="T51" fmla="*/ 1460 h 2339"/>
                              <a:gd name="T52" fmla="*/ 748 w 2241"/>
                              <a:gd name="T53" fmla="*/ 1426 h 2339"/>
                              <a:gd name="T54" fmla="*/ 538 w 2241"/>
                              <a:gd name="T55" fmla="*/ 1372 h 2339"/>
                              <a:gd name="T56" fmla="*/ 340 w 2241"/>
                              <a:gd name="T57" fmla="*/ 1288 h 2339"/>
                              <a:gd name="T58" fmla="*/ 191 w 2241"/>
                              <a:gd name="T59" fmla="*/ 1180 h 2339"/>
                              <a:gd name="T60" fmla="*/ 86 w 2241"/>
                              <a:gd name="T61" fmla="*/ 1047 h 2339"/>
                              <a:gd name="T62" fmla="*/ 27 w 2241"/>
                              <a:gd name="T63" fmla="*/ 891 h 2339"/>
                              <a:gd name="T64" fmla="*/ 12 w 2241"/>
                              <a:gd name="T65" fmla="*/ 724 h 2339"/>
                              <a:gd name="T66" fmla="*/ 27 w 2241"/>
                              <a:gd name="T67" fmla="*/ 609 h 2339"/>
                              <a:gd name="T68" fmla="*/ 65 w 2241"/>
                              <a:gd name="T69" fmla="*/ 501 h 2339"/>
                              <a:gd name="T70" fmla="*/ 127 w 2241"/>
                              <a:gd name="T71" fmla="*/ 402 h 2339"/>
                              <a:gd name="T72" fmla="*/ 211 w 2241"/>
                              <a:gd name="T73" fmla="*/ 310 h 2339"/>
                              <a:gd name="T74" fmla="*/ 318 w 2241"/>
                              <a:gd name="T75" fmla="*/ 226 h 2339"/>
                              <a:gd name="T76" fmla="*/ 447 w 2241"/>
                              <a:gd name="T77" fmla="*/ 151 h 2339"/>
                              <a:gd name="T78" fmla="*/ 591 w 2241"/>
                              <a:gd name="T79" fmla="*/ 91 h 2339"/>
                              <a:gd name="T80" fmla="*/ 902 w 2241"/>
                              <a:gd name="T81" fmla="*/ 20 h 2339"/>
                              <a:gd name="T82" fmla="*/ 1299 w 2241"/>
                              <a:gd name="T83" fmla="*/ 1 h 2339"/>
                              <a:gd name="T84" fmla="*/ 1685 w 2241"/>
                              <a:gd name="T85" fmla="*/ 38 h 2339"/>
                              <a:gd name="T86" fmla="*/ 2013 w 2241"/>
                              <a:gd name="T87" fmla="*/ 116 h 2339"/>
                              <a:gd name="T88" fmla="*/ 2021 w 2241"/>
                              <a:gd name="T89" fmla="*/ 693 h 2339"/>
                              <a:gd name="T90" fmla="*/ 1730 w 2241"/>
                              <a:gd name="T91" fmla="*/ 561 h 2339"/>
                              <a:gd name="T92" fmla="*/ 1400 w 2241"/>
                              <a:gd name="T93" fmla="*/ 485 h 2339"/>
                              <a:gd name="T94" fmla="*/ 1102 w 2241"/>
                              <a:gd name="T95" fmla="*/ 482 h 2339"/>
                              <a:gd name="T96" fmla="*/ 905 w 2241"/>
                              <a:gd name="T97" fmla="*/ 528 h 2339"/>
                              <a:gd name="T98" fmla="*/ 834 w 2241"/>
                              <a:gd name="T99" fmla="*/ 571 h 2339"/>
                              <a:gd name="T100" fmla="*/ 798 w 2241"/>
                              <a:gd name="T101" fmla="*/ 624 h 2339"/>
                              <a:gd name="T102" fmla="*/ 802 w 2241"/>
                              <a:gd name="T103" fmla="*/ 709 h 2339"/>
                              <a:gd name="T104" fmla="*/ 838 w 2241"/>
                              <a:gd name="T105" fmla="*/ 764 h 2339"/>
                              <a:gd name="T106" fmla="*/ 917 w 2241"/>
                              <a:gd name="T107" fmla="*/ 806 h 2339"/>
                              <a:gd name="T108" fmla="*/ 1152 w 2241"/>
                              <a:gd name="T109" fmla="*/ 863 h 2339"/>
                              <a:gd name="T110" fmla="*/ 1342 w 2241"/>
                              <a:gd name="T111" fmla="*/ 895 h 2339"/>
                              <a:gd name="T112" fmla="*/ 1545 w 2241"/>
                              <a:gd name="T113" fmla="*/ 931 h 2339"/>
                              <a:gd name="T114" fmla="*/ 1755 w 2241"/>
                              <a:gd name="T115" fmla="*/ 983 h 2339"/>
                              <a:gd name="T116" fmla="*/ 1938 w 2241"/>
                              <a:gd name="T117" fmla="*/ 1062 h 2339"/>
                              <a:gd name="T118" fmla="*/ 2078 w 2241"/>
                              <a:gd name="T119" fmla="*/ 1164 h 2339"/>
                              <a:gd name="T120" fmla="*/ 2172 w 2241"/>
                              <a:gd name="T121" fmla="*/ 1288 h 2339"/>
                              <a:gd name="T122" fmla="*/ 2228 w 2241"/>
                              <a:gd name="T123" fmla="*/ 1435 h 23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241" h="2339">
                                <a:moveTo>
                                  <a:pt x="2241" y="1574"/>
                                </a:moveTo>
                                <a:lnTo>
                                  <a:pt x="2241" y="1595"/>
                                </a:lnTo>
                                <a:lnTo>
                                  <a:pt x="2240" y="1616"/>
                                </a:lnTo>
                                <a:lnTo>
                                  <a:pt x="2238" y="1638"/>
                                </a:lnTo>
                                <a:lnTo>
                                  <a:pt x="2236" y="1658"/>
                                </a:lnTo>
                                <a:lnTo>
                                  <a:pt x="2233" y="1678"/>
                                </a:lnTo>
                                <a:lnTo>
                                  <a:pt x="2230" y="1698"/>
                                </a:lnTo>
                                <a:lnTo>
                                  <a:pt x="2225" y="1719"/>
                                </a:lnTo>
                                <a:lnTo>
                                  <a:pt x="2220" y="1738"/>
                                </a:lnTo>
                                <a:lnTo>
                                  <a:pt x="2215" y="1757"/>
                                </a:lnTo>
                                <a:lnTo>
                                  <a:pt x="2208" y="1776"/>
                                </a:lnTo>
                                <a:lnTo>
                                  <a:pt x="2202" y="1794"/>
                                </a:lnTo>
                                <a:lnTo>
                                  <a:pt x="2195" y="1814"/>
                                </a:lnTo>
                                <a:lnTo>
                                  <a:pt x="2186" y="1832"/>
                                </a:lnTo>
                                <a:lnTo>
                                  <a:pt x="2178" y="1850"/>
                                </a:lnTo>
                                <a:lnTo>
                                  <a:pt x="2168" y="1867"/>
                                </a:lnTo>
                                <a:lnTo>
                                  <a:pt x="2158" y="1885"/>
                                </a:lnTo>
                                <a:lnTo>
                                  <a:pt x="2148" y="1902"/>
                                </a:lnTo>
                                <a:lnTo>
                                  <a:pt x="2136" y="1919"/>
                                </a:lnTo>
                                <a:lnTo>
                                  <a:pt x="2124" y="1935"/>
                                </a:lnTo>
                                <a:lnTo>
                                  <a:pt x="2112" y="1952"/>
                                </a:lnTo>
                                <a:lnTo>
                                  <a:pt x="2098" y="1968"/>
                                </a:lnTo>
                                <a:lnTo>
                                  <a:pt x="2084" y="1984"/>
                                </a:lnTo>
                                <a:lnTo>
                                  <a:pt x="2069" y="1999"/>
                                </a:lnTo>
                                <a:lnTo>
                                  <a:pt x="2054" y="2015"/>
                                </a:lnTo>
                                <a:lnTo>
                                  <a:pt x="2038" y="2030"/>
                                </a:lnTo>
                                <a:lnTo>
                                  <a:pt x="2021" y="2045"/>
                                </a:lnTo>
                                <a:lnTo>
                                  <a:pt x="2004" y="2060"/>
                                </a:lnTo>
                                <a:lnTo>
                                  <a:pt x="1986" y="2073"/>
                                </a:lnTo>
                                <a:lnTo>
                                  <a:pt x="1968" y="2087"/>
                                </a:lnTo>
                                <a:lnTo>
                                  <a:pt x="1949" y="2101"/>
                                </a:lnTo>
                                <a:lnTo>
                                  <a:pt x="1929" y="2115"/>
                                </a:lnTo>
                                <a:lnTo>
                                  <a:pt x="1909" y="2128"/>
                                </a:lnTo>
                                <a:lnTo>
                                  <a:pt x="1887" y="2140"/>
                                </a:lnTo>
                                <a:lnTo>
                                  <a:pt x="1866" y="2153"/>
                                </a:lnTo>
                                <a:lnTo>
                                  <a:pt x="1844" y="2165"/>
                                </a:lnTo>
                                <a:lnTo>
                                  <a:pt x="1821" y="2177"/>
                                </a:lnTo>
                                <a:lnTo>
                                  <a:pt x="1799" y="2188"/>
                                </a:lnTo>
                                <a:lnTo>
                                  <a:pt x="1776" y="2199"/>
                                </a:lnTo>
                                <a:lnTo>
                                  <a:pt x="1751" y="2210"/>
                                </a:lnTo>
                                <a:lnTo>
                                  <a:pt x="1727" y="2220"/>
                                </a:lnTo>
                                <a:lnTo>
                                  <a:pt x="1702" y="2230"/>
                                </a:lnTo>
                                <a:lnTo>
                                  <a:pt x="1677" y="2238"/>
                                </a:lnTo>
                                <a:lnTo>
                                  <a:pt x="1651" y="2248"/>
                                </a:lnTo>
                                <a:lnTo>
                                  <a:pt x="1625" y="2256"/>
                                </a:lnTo>
                                <a:lnTo>
                                  <a:pt x="1571" y="2271"/>
                                </a:lnTo>
                                <a:lnTo>
                                  <a:pt x="1514" y="2285"/>
                                </a:lnTo>
                                <a:lnTo>
                                  <a:pt x="1457" y="2298"/>
                                </a:lnTo>
                                <a:lnTo>
                                  <a:pt x="1397" y="2309"/>
                                </a:lnTo>
                                <a:lnTo>
                                  <a:pt x="1336" y="2317"/>
                                </a:lnTo>
                                <a:lnTo>
                                  <a:pt x="1272" y="2325"/>
                                </a:lnTo>
                                <a:lnTo>
                                  <a:pt x="1206" y="2331"/>
                                </a:lnTo>
                                <a:lnTo>
                                  <a:pt x="1139" y="2334"/>
                                </a:lnTo>
                                <a:lnTo>
                                  <a:pt x="1070" y="2338"/>
                                </a:lnTo>
                                <a:lnTo>
                                  <a:pt x="999" y="2339"/>
                                </a:lnTo>
                                <a:lnTo>
                                  <a:pt x="919" y="2338"/>
                                </a:lnTo>
                                <a:lnTo>
                                  <a:pt x="842" y="2334"/>
                                </a:lnTo>
                                <a:lnTo>
                                  <a:pt x="767" y="2330"/>
                                </a:lnTo>
                                <a:lnTo>
                                  <a:pt x="693" y="2325"/>
                                </a:lnTo>
                                <a:lnTo>
                                  <a:pt x="621" y="2316"/>
                                </a:lnTo>
                                <a:lnTo>
                                  <a:pt x="552" y="2307"/>
                                </a:lnTo>
                                <a:lnTo>
                                  <a:pt x="484" y="2296"/>
                                </a:lnTo>
                                <a:lnTo>
                                  <a:pt x="418" y="2283"/>
                                </a:lnTo>
                                <a:lnTo>
                                  <a:pt x="354" y="2269"/>
                                </a:lnTo>
                                <a:lnTo>
                                  <a:pt x="295" y="2254"/>
                                </a:lnTo>
                                <a:lnTo>
                                  <a:pt x="237" y="2240"/>
                                </a:lnTo>
                                <a:lnTo>
                                  <a:pt x="183" y="2225"/>
                                </a:lnTo>
                                <a:lnTo>
                                  <a:pt x="133" y="2210"/>
                                </a:lnTo>
                                <a:lnTo>
                                  <a:pt x="85" y="2194"/>
                                </a:lnTo>
                                <a:lnTo>
                                  <a:pt x="41" y="2178"/>
                                </a:lnTo>
                                <a:lnTo>
                                  <a:pt x="0" y="2161"/>
                                </a:lnTo>
                                <a:lnTo>
                                  <a:pt x="0" y="1578"/>
                                </a:lnTo>
                                <a:lnTo>
                                  <a:pt x="70" y="1578"/>
                                </a:lnTo>
                                <a:lnTo>
                                  <a:pt x="100" y="1597"/>
                                </a:lnTo>
                                <a:lnTo>
                                  <a:pt x="133" y="1616"/>
                                </a:lnTo>
                                <a:lnTo>
                                  <a:pt x="167" y="1638"/>
                                </a:lnTo>
                                <a:lnTo>
                                  <a:pt x="204" y="1659"/>
                                </a:lnTo>
                                <a:lnTo>
                                  <a:pt x="225" y="1670"/>
                                </a:lnTo>
                                <a:lnTo>
                                  <a:pt x="246" y="1681"/>
                                </a:lnTo>
                                <a:lnTo>
                                  <a:pt x="270" y="1692"/>
                                </a:lnTo>
                                <a:lnTo>
                                  <a:pt x="296" y="1704"/>
                                </a:lnTo>
                                <a:lnTo>
                                  <a:pt x="323" y="1717"/>
                                </a:lnTo>
                                <a:lnTo>
                                  <a:pt x="353" y="1728"/>
                                </a:lnTo>
                                <a:lnTo>
                                  <a:pt x="385" y="1741"/>
                                </a:lnTo>
                                <a:lnTo>
                                  <a:pt x="419" y="1753"/>
                                </a:lnTo>
                                <a:lnTo>
                                  <a:pt x="449" y="1765"/>
                                </a:lnTo>
                                <a:lnTo>
                                  <a:pt x="481" y="1775"/>
                                </a:lnTo>
                                <a:lnTo>
                                  <a:pt x="513" y="1785"/>
                                </a:lnTo>
                                <a:lnTo>
                                  <a:pt x="547" y="1794"/>
                                </a:lnTo>
                                <a:lnTo>
                                  <a:pt x="581" y="1804"/>
                                </a:lnTo>
                                <a:lnTo>
                                  <a:pt x="617" y="1814"/>
                                </a:lnTo>
                                <a:lnTo>
                                  <a:pt x="653" y="1822"/>
                                </a:lnTo>
                                <a:lnTo>
                                  <a:pt x="690" y="1831"/>
                                </a:lnTo>
                                <a:lnTo>
                                  <a:pt x="729" y="1838"/>
                                </a:lnTo>
                                <a:lnTo>
                                  <a:pt x="768" y="1844"/>
                                </a:lnTo>
                                <a:lnTo>
                                  <a:pt x="807" y="1850"/>
                                </a:lnTo>
                                <a:lnTo>
                                  <a:pt x="848" y="1854"/>
                                </a:lnTo>
                                <a:lnTo>
                                  <a:pt x="888" y="1858"/>
                                </a:lnTo>
                                <a:lnTo>
                                  <a:pt x="929" y="1860"/>
                                </a:lnTo>
                                <a:lnTo>
                                  <a:pt x="972" y="1861"/>
                                </a:lnTo>
                                <a:lnTo>
                                  <a:pt x="1014" y="1863"/>
                                </a:lnTo>
                                <a:lnTo>
                                  <a:pt x="1070" y="1861"/>
                                </a:lnTo>
                                <a:lnTo>
                                  <a:pt x="1121" y="1859"/>
                                </a:lnTo>
                                <a:lnTo>
                                  <a:pt x="1169" y="1856"/>
                                </a:lnTo>
                                <a:lnTo>
                                  <a:pt x="1212" y="1851"/>
                                </a:lnTo>
                                <a:lnTo>
                                  <a:pt x="1253" y="1844"/>
                                </a:lnTo>
                                <a:lnTo>
                                  <a:pt x="1289" y="1837"/>
                                </a:lnTo>
                                <a:lnTo>
                                  <a:pt x="1306" y="1832"/>
                                </a:lnTo>
                                <a:lnTo>
                                  <a:pt x="1322" y="1827"/>
                                </a:lnTo>
                                <a:lnTo>
                                  <a:pt x="1337" y="1822"/>
                                </a:lnTo>
                                <a:lnTo>
                                  <a:pt x="1350" y="1817"/>
                                </a:lnTo>
                                <a:lnTo>
                                  <a:pt x="1363" y="1810"/>
                                </a:lnTo>
                                <a:lnTo>
                                  <a:pt x="1376" y="1804"/>
                                </a:lnTo>
                                <a:lnTo>
                                  <a:pt x="1388" y="1798"/>
                                </a:lnTo>
                                <a:lnTo>
                                  <a:pt x="1398" y="1791"/>
                                </a:lnTo>
                                <a:lnTo>
                                  <a:pt x="1408" y="1784"/>
                                </a:lnTo>
                                <a:lnTo>
                                  <a:pt x="1416" y="1776"/>
                                </a:lnTo>
                                <a:lnTo>
                                  <a:pt x="1425" y="1768"/>
                                </a:lnTo>
                                <a:lnTo>
                                  <a:pt x="1432" y="1759"/>
                                </a:lnTo>
                                <a:lnTo>
                                  <a:pt x="1439" y="1751"/>
                                </a:lnTo>
                                <a:lnTo>
                                  <a:pt x="1444" y="1742"/>
                                </a:lnTo>
                                <a:lnTo>
                                  <a:pt x="1448" y="1733"/>
                                </a:lnTo>
                                <a:lnTo>
                                  <a:pt x="1452" y="1723"/>
                                </a:lnTo>
                                <a:lnTo>
                                  <a:pt x="1456" y="1713"/>
                                </a:lnTo>
                                <a:lnTo>
                                  <a:pt x="1458" y="1703"/>
                                </a:lnTo>
                                <a:lnTo>
                                  <a:pt x="1459" y="1692"/>
                                </a:lnTo>
                                <a:lnTo>
                                  <a:pt x="1460" y="1681"/>
                                </a:lnTo>
                                <a:lnTo>
                                  <a:pt x="1459" y="1661"/>
                                </a:lnTo>
                                <a:lnTo>
                                  <a:pt x="1456" y="1643"/>
                                </a:lnTo>
                                <a:lnTo>
                                  <a:pt x="1454" y="1635"/>
                                </a:lnTo>
                                <a:lnTo>
                                  <a:pt x="1450" y="1626"/>
                                </a:lnTo>
                                <a:lnTo>
                                  <a:pt x="1447" y="1619"/>
                                </a:lnTo>
                                <a:lnTo>
                                  <a:pt x="1443" y="1611"/>
                                </a:lnTo>
                                <a:lnTo>
                                  <a:pt x="1439" y="1604"/>
                                </a:lnTo>
                                <a:lnTo>
                                  <a:pt x="1434" y="1597"/>
                                </a:lnTo>
                                <a:lnTo>
                                  <a:pt x="1429" y="1591"/>
                                </a:lnTo>
                                <a:lnTo>
                                  <a:pt x="1424" y="1585"/>
                                </a:lnTo>
                                <a:lnTo>
                                  <a:pt x="1417" y="1579"/>
                                </a:lnTo>
                                <a:lnTo>
                                  <a:pt x="1410" y="1574"/>
                                </a:lnTo>
                                <a:lnTo>
                                  <a:pt x="1404" y="1569"/>
                                </a:lnTo>
                                <a:lnTo>
                                  <a:pt x="1395" y="1563"/>
                                </a:lnTo>
                                <a:lnTo>
                                  <a:pt x="1377" y="1555"/>
                                </a:lnTo>
                                <a:lnTo>
                                  <a:pt x="1356" y="1545"/>
                                </a:lnTo>
                                <a:lnTo>
                                  <a:pt x="1331" y="1537"/>
                                </a:lnTo>
                                <a:lnTo>
                                  <a:pt x="1303" y="1528"/>
                                </a:lnTo>
                                <a:lnTo>
                                  <a:pt x="1271" y="1518"/>
                                </a:lnTo>
                                <a:lnTo>
                                  <a:pt x="1235" y="1510"/>
                                </a:lnTo>
                                <a:lnTo>
                                  <a:pt x="1195" y="1501"/>
                                </a:lnTo>
                                <a:lnTo>
                                  <a:pt x="1153" y="1493"/>
                                </a:lnTo>
                                <a:lnTo>
                                  <a:pt x="1129" y="1489"/>
                                </a:lnTo>
                                <a:lnTo>
                                  <a:pt x="1106" y="1484"/>
                                </a:lnTo>
                                <a:lnTo>
                                  <a:pt x="1079" y="1480"/>
                                </a:lnTo>
                                <a:lnTo>
                                  <a:pt x="1052" y="1475"/>
                                </a:lnTo>
                                <a:lnTo>
                                  <a:pt x="1022" y="1471"/>
                                </a:lnTo>
                                <a:lnTo>
                                  <a:pt x="990" y="1465"/>
                                </a:lnTo>
                                <a:lnTo>
                                  <a:pt x="956" y="1460"/>
                                </a:lnTo>
                                <a:lnTo>
                                  <a:pt x="920" y="1455"/>
                                </a:lnTo>
                                <a:lnTo>
                                  <a:pt x="884" y="1449"/>
                                </a:lnTo>
                                <a:lnTo>
                                  <a:pt x="849" y="1444"/>
                                </a:lnTo>
                                <a:lnTo>
                                  <a:pt x="815" y="1439"/>
                                </a:lnTo>
                                <a:lnTo>
                                  <a:pt x="781" y="1432"/>
                                </a:lnTo>
                                <a:lnTo>
                                  <a:pt x="748" y="1426"/>
                                </a:lnTo>
                                <a:lnTo>
                                  <a:pt x="716" y="1418"/>
                                </a:lnTo>
                                <a:lnTo>
                                  <a:pt x="685" y="1412"/>
                                </a:lnTo>
                                <a:lnTo>
                                  <a:pt x="654" y="1405"/>
                                </a:lnTo>
                                <a:lnTo>
                                  <a:pt x="614" y="1395"/>
                                </a:lnTo>
                                <a:lnTo>
                                  <a:pt x="575" y="1383"/>
                                </a:lnTo>
                                <a:lnTo>
                                  <a:pt x="538" y="1372"/>
                                </a:lnTo>
                                <a:lnTo>
                                  <a:pt x="502" y="1360"/>
                                </a:lnTo>
                                <a:lnTo>
                                  <a:pt x="467" y="1347"/>
                                </a:lnTo>
                                <a:lnTo>
                                  <a:pt x="433" y="1333"/>
                                </a:lnTo>
                                <a:lnTo>
                                  <a:pt x="401" y="1318"/>
                                </a:lnTo>
                                <a:lnTo>
                                  <a:pt x="370" y="1303"/>
                                </a:lnTo>
                                <a:lnTo>
                                  <a:pt x="340" y="1288"/>
                                </a:lnTo>
                                <a:lnTo>
                                  <a:pt x="312" y="1271"/>
                                </a:lnTo>
                                <a:lnTo>
                                  <a:pt x="285" y="1254"/>
                                </a:lnTo>
                                <a:lnTo>
                                  <a:pt x="260" y="1237"/>
                                </a:lnTo>
                                <a:lnTo>
                                  <a:pt x="235" y="1218"/>
                                </a:lnTo>
                                <a:lnTo>
                                  <a:pt x="212" y="1199"/>
                                </a:lnTo>
                                <a:lnTo>
                                  <a:pt x="191" y="1180"/>
                                </a:lnTo>
                                <a:lnTo>
                                  <a:pt x="169" y="1160"/>
                                </a:lnTo>
                                <a:lnTo>
                                  <a:pt x="150" y="1138"/>
                                </a:lnTo>
                                <a:lnTo>
                                  <a:pt x="132" y="1116"/>
                                </a:lnTo>
                                <a:lnTo>
                                  <a:pt x="116" y="1094"/>
                                </a:lnTo>
                                <a:lnTo>
                                  <a:pt x="100" y="1070"/>
                                </a:lnTo>
                                <a:lnTo>
                                  <a:pt x="86" y="1047"/>
                                </a:lnTo>
                                <a:lnTo>
                                  <a:pt x="74" y="1022"/>
                                </a:lnTo>
                                <a:lnTo>
                                  <a:pt x="62" y="998"/>
                                </a:lnTo>
                                <a:lnTo>
                                  <a:pt x="51" y="972"/>
                                </a:lnTo>
                                <a:lnTo>
                                  <a:pt x="42" y="946"/>
                                </a:lnTo>
                                <a:lnTo>
                                  <a:pt x="34" y="919"/>
                                </a:lnTo>
                                <a:lnTo>
                                  <a:pt x="27" y="891"/>
                                </a:lnTo>
                                <a:lnTo>
                                  <a:pt x="22" y="862"/>
                                </a:lnTo>
                                <a:lnTo>
                                  <a:pt x="17" y="834"/>
                                </a:lnTo>
                                <a:lnTo>
                                  <a:pt x="14" y="805"/>
                                </a:lnTo>
                                <a:lnTo>
                                  <a:pt x="12" y="774"/>
                                </a:lnTo>
                                <a:lnTo>
                                  <a:pt x="12" y="743"/>
                                </a:lnTo>
                                <a:lnTo>
                                  <a:pt x="12" y="724"/>
                                </a:lnTo>
                                <a:lnTo>
                                  <a:pt x="13" y="704"/>
                                </a:lnTo>
                                <a:lnTo>
                                  <a:pt x="14" y="685"/>
                                </a:lnTo>
                                <a:lnTo>
                                  <a:pt x="16" y="665"/>
                                </a:lnTo>
                                <a:lnTo>
                                  <a:pt x="19" y="646"/>
                                </a:lnTo>
                                <a:lnTo>
                                  <a:pt x="23" y="627"/>
                                </a:lnTo>
                                <a:lnTo>
                                  <a:pt x="27" y="609"/>
                                </a:lnTo>
                                <a:lnTo>
                                  <a:pt x="32" y="591"/>
                                </a:lnTo>
                                <a:lnTo>
                                  <a:pt x="37" y="573"/>
                                </a:lnTo>
                                <a:lnTo>
                                  <a:pt x="44" y="555"/>
                                </a:lnTo>
                                <a:lnTo>
                                  <a:pt x="50" y="537"/>
                                </a:lnTo>
                                <a:lnTo>
                                  <a:pt x="58" y="519"/>
                                </a:lnTo>
                                <a:lnTo>
                                  <a:pt x="65" y="501"/>
                                </a:lnTo>
                                <a:lnTo>
                                  <a:pt x="75" y="484"/>
                                </a:lnTo>
                                <a:lnTo>
                                  <a:pt x="83" y="467"/>
                                </a:lnTo>
                                <a:lnTo>
                                  <a:pt x="94" y="451"/>
                                </a:lnTo>
                                <a:lnTo>
                                  <a:pt x="103" y="434"/>
                                </a:lnTo>
                                <a:lnTo>
                                  <a:pt x="115" y="418"/>
                                </a:lnTo>
                                <a:lnTo>
                                  <a:pt x="127" y="402"/>
                                </a:lnTo>
                                <a:lnTo>
                                  <a:pt x="140" y="386"/>
                                </a:lnTo>
                                <a:lnTo>
                                  <a:pt x="152" y="370"/>
                                </a:lnTo>
                                <a:lnTo>
                                  <a:pt x="166" y="355"/>
                                </a:lnTo>
                                <a:lnTo>
                                  <a:pt x="181" y="340"/>
                                </a:lnTo>
                                <a:lnTo>
                                  <a:pt x="196" y="325"/>
                                </a:lnTo>
                                <a:lnTo>
                                  <a:pt x="211" y="310"/>
                                </a:lnTo>
                                <a:lnTo>
                                  <a:pt x="228" y="295"/>
                                </a:lnTo>
                                <a:lnTo>
                                  <a:pt x="245" y="281"/>
                                </a:lnTo>
                                <a:lnTo>
                                  <a:pt x="262" y="267"/>
                                </a:lnTo>
                                <a:lnTo>
                                  <a:pt x="280" y="252"/>
                                </a:lnTo>
                                <a:lnTo>
                                  <a:pt x="299" y="238"/>
                                </a:lnTo>
                                <a:lnTo>
                                  <a:pt x="318" y="226"/>
                                </a:lnTo>
                                <a:lnTo>
                                  <a:pt x="338" y="212"/>
                                </a:lnTo>
                                <a:lnTo>
                                  <a:pt x="360" y="199"/>
                                </a:lnTo>
                                <a:lnTo>
                                  <a:pt x="381" y="186"/>
                                </a:lnTo>
                                <a:lnTo>
                                  <a:pt x="402" y="174"/>
                                </a:lnTo>
                                <a:lnTo>
                                  <a:pt x="424" y="162"/>
                                </a:lnTo>
                                <a:lnTo>
                                  <a:pt x="447" y="151"/>
                                </a:lnTo>
                                <a:lnTo>
                                  <a:pt x="469" y="139"/>
                                </a:lnTo>
                                <a:lnTo>
                                  <a:pt x="494" y="130"/>
                                </a:lnTo>
                                <a:lnTo>
                                  <a:pt x="517" y="119"/>
                                </a:lnTo>
                                <a:lnTo>
                                  <a:pt x="541" y="109"/>
                                </a:lnTo>
                                <a:lnTo>
                                  <a:pt x="566" y="100"/>
                                </a:lnTo>
                                <a:lnTo>
                                  <a:pt x="591" y="91"/>
                                </a:lnTo>
                                <a:lnTo>
                                  <a:pt x="618" y="83"/>
                                </a:lnTo>
                                <a:lnTo>
                                  <a:pt x="671" y="67"/>
                                </a:lnTo>
                                <a:lnTo>
                                  <a:pt x="725" y="53"/>
                                </a:lnTo>
                                <a:lnTo>
                                  <a:pt x="783" y="40"/>
                                </a:lnTo>
                                <a:lnTo>
                                  <a:pt x="841" y="30"/>
                                </a:lnTo>
                                <a:lnTo>
                                  <a:pt x="902" y="20"/>
                                </a:lnTo>
                                <a:lnTo>
                                  <a:pt x="963" y="13"/>
                                </a:lnTo>
                                <a:lnTo>
                                  <a:pt x="1028" y="7"/>
                                </a:lnTo>
                                <a:lnTo>
                                  <a:pt x="1094" y="3"/>
                                </a:lnTo>
                                <a:lnTo>
                                  <a:pt x="1162" y="1"/>
                                </a:lnTo>
                                <a:lnTo>
                                  <a:pt x="1232" y="0"/>
                                </a:lnTo>
                                <a:lnTo>
                                  <a:pt x="1299" y="1"/>
                                </a:lnTo>
                                <a:lnTo>
                                  <a:pt x="1365" y="3"/>
                                </a:lnTo>
                                <a:lnTo>
                                  <a:pt x="1430" y="7"/>
                                </a:lnTo>
                                <a:lnTo>
                                  <a:pt x="1495" y="13"/>
                                </a:lnTo>
                                <a:lnTo>
                                  <a:pt x="1559" y="20"/>
                                </a:lnTo>
                                <a:lnTo>
                                  <a:pt x="1623" y="29"/>
                                </a:lnTo>
                                <a:lnTo>
                                  <a:pt x="1685" y="38"/>
                                </a:lnTo>
                                <a:lnTo>
                                  <a:pt x="1747" y="50"/>
                                </a:lnTo>
                                <a:lnTo>
                                  <a:pt x="1807" y="63"/>
                                </a:lnTo>
                                <a:lnTo>
                                  <a:pt x="1863" y="75"/>
                                </a:lnTo>
                                <a:lnTo>
                                  <a:pt x="1916" y="89"/>
                                </a:lnTo>
                                <a:lnTo>
                                  <a:pt x="1966" y="102"/>
                                </a:lnTo>
                                <a:lnTo>
                                  <a:pt x="2013" y="116"/>
                                </a:lnTo>
                                <a:lnTo>
                                  <a:pt x="2055" y="130"/>
                                </a:lnTo>
                                <a:lnTo>
                                  <a:pt x="2095" y="144"/>
                                </a:lnTo>
                                <a:lnTo>
                                  <a:pt x="2131" y="158"/>
                                </a:lnTo>
                                <a:lnTo>
                                  <a:pt x="2131" y="719"/>
                                </a:lnTo>
                                <a:lnTo>
                                  <a:pt x="2065" y="719"/>
                                </a:lnTo>
                                <a:lnTo>
                                  <a:pt x="2021" y="693"/>
                                </a:lnTo>
                                <a:lnTo>
                                  <a:pt x="1977" y="668"/>
                                </a:lnTo>
                                <a:lnTo>
                                  <a:pt x="1930" y="644"/>
                                </a:lnTo>
                                <a:lnTo>
                                  <a:pt x="1882" y="622"/>
                                </a:lnTo>
                                <a:lnTo>
                                  <a:pt x="1833" y="599"/>
                                </a:lnTo>
                                <a:lnTo>
                                  <a:pt x="1782" y="580"/>
                                </a:lnTo>
                                <a:lnTo>
                                  <a:pt x="1730" y="561"/>
                                </a:lnTo>
                                <a:lnTo>
                                  <a:pt x="1676" y="543"/>
                                </a:lnTo>
                                <a:lnTo>
                                  <a:pt x="1620" y="527"/>
                                </a:lnTo>
                                <a:lnTo>
                                  <a:pt x="1566" y="514"/>
                                </a:lnTo>
                                <a:lnTo>
                                  <a:pt x="1511" y="502"/>
                                </a:lnTo>
                                <a:lnTo>
                                  <a:pt x="1456" y="493"/>
                                </a:lnTo>
                                <a:lnTo>
                                  <a:pt x="1400" y="485"/>
                                </a:lnTo>
                                <a:lnTo>
                                  <a:pt x="1345" y="480"/>
                                </a:lnTo>
                                <a:lnTo>
                                  <a:pt x="1289" y="477"/>
                                </a:lnTo>
                                <a:lnTo>
                                  <a:pt x="1233" y="476"/>
                                </a:lnTo>
                                <a:lnTo>
                                  <a:pt x="1188" y="476"/>
                                </a:lnTo>
                                <a:lnTo>
                                  <a:pt x="1144" y="478"/>
                                </a:lnTo>
                                <a:lnTo>
                                  <a:pt x="1102" y="482"/>
                                </a:lnTo>
                                <a:lnTo>
                                  <a:pt x="1062" y="488"/>
                                </a:lnTo>
                                <a:lnTo>
                                  <a:pt x="1024" y="494"/>
                                </a:lnTo>
                                <a:lnTo>
                                  <a:pt x="988" y="501"/>
                                </a:lnTo>
                                <a:lnTo>
                                  <a:pt x="953" y="511"/>
                                </a:lnTo>
                                <a:lnTo>
                                  <a:pt x="921" y="523"/>
                                </a:lnTo>
                                <a:lnTo>
                                  <a:pt x="905" y="528"/>
                                </a:lnTo>
                                <a:lnTo>
                                  <a:pt x="891" y="534"/>
                                </a:lnTo>
                                <a:lnTo>
                                  <a:pt x="877" y="541"/>
                                </a:lnTo>
                                <a:lnTo>
                                  <a:pt x="865" y="548"/>
                                </a:lnTo>
                                <a:lnTo>
                                  <a:pt x="853" y="556"/>
                                </a:lnTo>
                                <a:lnTo>
                                  <a:pt x="843" y="563"/>
                                </a:lnTo>
                                <a:lnTo>
                                  <a:pt x="834" y="571"/>
                                </a:lnTo>
                                <a:lnTo>
                                  <a:pt x="825" y="579"/>
                                </a:lnTo>
                                <a:lnTo>
                                  <a:pt x="818" y="588"/>
                                </a:lnTo>
                                <a:lnTo>
                                  <a:pt x="811" y="596"/>
                                </a:lnTo>
                                <a:lnTo>
                                  <a:pt x="806" y="605"/>
                                </a:lnTo>
                                <a:lnTo>
                                  <a:pt x="801" y="614"/>
                                </a:lnTo>
                                <a:lnTo>
                                  <a:pt x="798" y="624"/>
                                </a:lnTo>
                                <a:lnTo>
                                  <a:pt x="795" y="635"/>
                                </a:lnTo>
                                <a:lnTo>
                                  <a:pt x="793" y="644"/>
                                </a:lnTo>
                                <a:lnTo>
                                  <a:pt x="793" y="655"/>
                                </a:lnTo>
                                <a:lnTo>
                                  <a:pt x="794" y="674"/>
                                </a:lnTo>
                                <a:lnTo>
                                  <a:pt x="797" y="692"/>
                                </a:lnTo>
                                <a:lnTo>
                                  <a:pt x="802" y="709"/>
                                </a:lnTo>
                                <a:lnTo>
                                  <a:pt x="808" y="724"/>
                                </a:lnTo>
                                <a:lnTo>
                                  <a:pt x="811" y="731"/>
                                </a:lnTo>
                                <a:lnTo>
                                  <a:pt x="816" y="739"/>
                                </a:lnTo>
                                <a:lnTo>
                                  <a:pt x="821" y="745"/>
                                </a:lnTo>
                                <a:lnTo>
                                  <a:pt x="826" y="752"/>
                                </a:lnTo>
                                <a:lnTo>
                                  <a:pt x="838" y="764"/>
                                </a:lnTo>
                                <a:lnTo>
                                  <a:pt x="851" y="775"/>
                                </a:lnTo>
                                <a:lnTo>
                                  <a:pt x="859" y="780"/>
                                </a:lnTo>
                                <a:lnTo>
                                  <a:pt x="868" y="786"/>
                                </a:lnTo>
                                <a:lnTo>
                                  <a:pt x="878" y="791"/>
                                </a:lnTo>
                                <a:lnTo>
                                  <a:pt x="890" y="796"/>
                                </a:lnTo>
                                <a:lnTo>
                                  <a:pt x="917" y="806"/>
                                </a:lnTo>
                                <a:lnTo>
                                  <a:pt x="948" y="817"/>
                                </a:lnTo>
                                <a:lnTo>
                                  <a:pt x="984" y="827"/>
                                </a:lnTo>
                                <a:lnTo>
                                  <a:pt x="1025" y="838"/>
                                </a:lnTo>
                                <a:lnTo>
                                  <a:pt x="1072" y="848"/>
                                </a:lnTo>
                                <a:lnTo>
                                  <a:pt x="1122" y="858"/>
                                </a:lnTo>
                                <a:lnTo>
                                  <a:pt x="1152" y="863"/>
                                </a:lnTo>
                                <a:lnTo>
                                  <a:pt x="1182" y="869"/>
                                </a:lnTo>
                                <a:lnTo>
                                  <a:pt x="1213" y="874"/>
                                </a:lnTo>
                                <a:lnTo>
                                  <a:pt x="1244" y="879"/>
                                </a:lnTo>
                                <a:lnTo>
                                  <a:pt x="1276" y="885"/>
                                </a:lnTo>
                                <a:lnTo>
                                  <a:pt x="1309" y="890"/>
                                </a:lnTo>
                                <a:lnTo>
                                  <a:pt x="1342" y="895"/>
                                </a:lnTo>
                                <a:lnTo>
                                  <a:pt x="1376" y="901"/>
                                </a:lnTo>
                                <a:lnTo>
                                  <a:pt x="1409" y="906"/>
                                </a:lnTo>
                                <a:lnTo>
                                  <a:pt x="1443" y="911"/>
                                </a:lnTo>
                                <a:lnTo>
                                  <a:pt x="1477" y="918"/>
                                </a:lnTo>
                                <a:lnTo>
                                  <a:pt x="1511" y="924"/>
                                </a:lnTo>
                                <a:lnTo>
                                  <a:pt x="1545" y="931"/>
                                </a:lnTo>
                                <a:lnTo>
                                  <a:pt x="1579" y="938"/>
                                </a:lnTo>
                                <a:lnTo>
                                  <a:pt x="1613" y="946"/>
                                </a:lnTo>
                                <a:lnTo>
                                  <a:pt x="1647" y="953"/>
                                </a:lnTo>
                                <a:lnTo>
                                  <a:pt x="1685" y="963"/>
                                </a:lnTo>
                                <a:lnTo>
                                  <a:pt x="1721" y="972"/>
                                </a:lnTo>
                                <a:lnTo>
                                  <a:pt x="1755" y="983"/>
                                </a:lnTo>
                                <a:lnTo>
                                  <a:pt x="1790" y="994"/>
                                </a:lnTo>
                                <a:lnTo>
                                  <a:pt x="1821" y="1006"/>
                                </a:lnTo>
                                <a:lnTo>
                                  <a:pt x="1853" y="1019"/>
                                </a:lnTo>
                                <a:lnTo>
                                  <a:pt x="1883" y="1033"/>
                                </a:lnTo>
                                <a:lnTo>
                                  <a:pt x="1912" y="1047"/>
                                </a:lnTo>
                                <a:lnTo>
                                  <a:pt x="1938" y="1062"/>
                                </a:lnTo>
                                <a:lnTo>
                                  <a:pt x="1965" y="1077"/>
                                </a:lnTo>
                                <a:lnTo>
                                  <a:pt x="1989" y="1092"/>
                                </a:lnTo>
                                <a:lnTo>
                                  <a:pt x="2014" y="1110"/>
                                </a:lnTo>
                                <a:lnTo>
                                  <a:pt x="2036" y="1127"/>
                                </a:lnTo>
                                <a:lnTo>
                                  <a:pt x="2057" y="1145"/>
                                </a:lnTo>
                                <a:lnTo>
                                  <a:pt x="2078" y="1164"/>
                                </a:lnTo>
                                <a:lnTo>
                                  <a:pt x="2096" y="1183"/>
                                </a:lnTo>
                                <a:lnTo>
                                  <a:pt x="2114" y="1203"/>
                                </a:lnTo>
                                <a:lnTo>
                                  <a:pt x="2130" y="1223"/>
                                </a:lnTo>
                                <a:lnTo>
                                  <a:pt x="2146" y="1245"/>
                                </a:lnTo>
                                <a:lnTo>
                                  <a:pt x="2159" y="1266"/>
                                </a:lnTo>
                                <a:lnTo>
                                  <a:pt x="2172" y="1288"/>
                                </a:lnTo>
                                <a:lnTo>
                                  <a:pt x="2184" y="1312"/>
                                </a:lnTo>
                                <a:lnTo>
                                  <a:pt x="2196" y="1335"/>
                                </a:lnTo>
                                <a:lnTo>
                                  <a:pt x="2205" y="1359"/>
                                </a:lnTo>
                                <a:lnTo>
                                  <a:pt x="2214" y="1384"/>
                                </a:lnTo>
                                <a:lnTo>
                                  <a:pt x="2221" y="1410"/>
                                </a:lnTo>
                                <a:lnTo>
                                  <a:pt x="2228" y="1435"/>
                                </a:lnTo>
                                <a:lnTo>
                                  <a:pt x="2232" y="1462"/>
                                </a:lnTo>
                                <a:lnTo>
                                  <a:pt x="2236" y="1489"/>
                                </a:lnTo>
                                <a:lnTo>
                                  <a:pt x="2239" y="1516"/>
                                </a:lnTo>
                                <a:lnTo>
                                  <a:pt x="2240" y="1545"/>
                                </a:lnTo>
                                <a:lnTo>
                                  <a:pt x="2241" y="1574"/>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21"/>
                        <wps:cNvSpPr>
                          <a:spLocks noChangeAspect="1" noEditPoints="1"/>
                        </wps:cNvSpPr>
                        <wps:spPr bwMode="auto">
                          <a:xfrm>
                            <a:off x="3878" y="4248"/>
                            <a:ext cx="370" cy="341"/>
                          </a:xfrm>
                          <a:custGeom>
                            <a:avLst/>
                            <a:gdLst>
                              <a:gd name="T0" fmla="*/ 1772 w 2624"/>
                              <a:gd name="T1" fmla="*/ 1573 h 2356"/>
                              <a:gd name="T2" fmla="*/ 1825 w 2624"/>
                              <a:gd name="T3" fmla="*/ 1329 h 2356"/>
                              <a:gd name="T4" fmla="*/ 1820 w 2624"/>
                              <a:gd name="T5" fmla="*/ 1002 h 2356"/>
                              <a:gd name="T6" fmla="*/ 1759 w 2624"/>
                              <a:gd name="T7" fmla="*/ 763 h 2356"/>
                              <a:gd name="T8" fmla="*/ 1648 w 2624"/>
                              <a:gd name="T9" fmla="*/ 604 h 2356"/>
                              <a:gd name="T10" fmla="*/ 1495 w 2624"/>
                              <a:gd name="T11" fmla="*/ 519 h 2356"/>
                              <a:gd name="T12" fmla="*/ 1312 w 2624"/>
                              <a:gd name="T13" fmla="*/ 493 h 2356"/>
                              <a:gd name="T14" fmla="*/ 1136 w 2624"/>
                              <a:gd name="T15" fmla="*/ 514 h 2356"/>
                              <a:gd name="T16" fmla="*/ 988 w 2624"/>
                              <a:gd name="T17" fmla="*/ 594 h 2356"/>
                              <a:gd name="T18" fmla="*/ 871 w 2624"/>
                              <a:gd name="T19" fmla="*/ 751 h 2356"/>
                              <a:gd name="T20" fmla="*/ 804 w 2624"/>
                              <a:gd name="T21" fmla="*/ 996 h 2356"/>
                              <a:gd name="T22" fmla="*/ 799 w 2624"/>
                              <a:gd name="T23" fmla="*/ 1313 h 2356"/>
                              <a:gd name="T24" fmla="*/ 850 w 2624"/>
                              <a:gd name="T25" fmla="*/ 1562 h 2356"/>
                              <a:gd name="T26" fmla="*/ 955 w 2624"/>
                              <a:gd name="T27" fmla="*/ 1733 h 2356"/>
                              <a:gd name="T28" fmla="*/ 1101 w 2624"/>
                              <a:gd name="T29" fmla="*/ 1827 h 2356"/>
                              <a:gd name="T30" fmla="*/ 1288 w 2624"/>
                              <a:gd name="T31" fmla="*/ 1862 h 2356"/>
                              <a:gd name="T32" fmla="*/ 1471 w 2624"/>
                              <a:gd name="T33" fmla="*/ 1845 h 2356"/>
                              <a:gd name="T34" fmla="*/ 1626 w 2624"/>
                              <a:gd name="T35" fmla="*/ 1772 h 2356"/>
                              <a:gd name="T36" fmla="*/ 2621 w 2624"/>
                              <a:gd name="T37" fmla="*/ 1279 h 2356"/>
                              <a:gd name="T38" fmla="*/ 2590 w 2624"/>
                              <a:gd name="T39" fmla="*/ 1499 h 2356"/>
                              <a:gd name="T40" fmla="*/ 2526 w 2624"/>
                              <a:gd name="T41" fmla="*/ 1695 h 2356"/>
                              <a:gd name="T42" fmla="*/ 2430 w 2624"/>
                              <a:gd name="T43" fmla="*/ 1869 h 2356"/>
                              <a:gd name="T44" fmla="*/ 2300 w 2624"/>
                              <a:gd name="T45" fmla="*/ 2021 h 2356"/>
                              <a:gd name="T46" fmla="*/ 2140 w 2624"/>
                              <a:gd name="T47" fmla="*/ 2148 h 2356"/>
                              <a:gd name="T48" fmla="*/ 1953 w 2624"/>
                              <a:gd name="T49" fmla="*/ 2245 h 2356"/>
                              <a:gd name="T50" fmla="*/ 1740 w 2624"/>
                              <a:gd name="T51" fmla="*/ 2311 h 2356"/>
                              <a:gd name="T52" fmla="*/ 1499 w 2624"/>
                              <a:gd name="T53" fmla="*/ 2348 h 2356"/>
                              <a:gd name="T54" fmla="*/ 1236 w 2624"/>
                              <a:gd name="T55" fmla="*/ 2355 h 2356"/>
                              <a:gd name="T56" fmla="*/ 984 w 2624"/>
                              <a:gd name="T57" fmla="*/ 2331 h 2356"/>
                              <a:gd name="T58" fmla="*/ 758 w 2624"/>
                              <a:gd name="T59" fmla="*/ 2277 h 2356"/>
                              <a:gd name="T60" fmla="*/ 561 w 2624"/>
                              <a:gd name="T61" fmla="*/ 2193 h 2356"/>
                              <a:gd name="T62" fmla="*/ 388 w 2624"/>
                              <a:gd name="T63" fmla="*/ 2079 h 2356"/>
                              <a:gd name="T64" fmla="*/ 245 w 2624"/>
                              <a:gd name="T65" fmla="*/ 1937 h 2356"/>
                              <a:gd name="T66" fmla="*/ 134 w 2624"/>
                              <a:gd name="T67" fmla="*/ 1772 h 2356"/>
                              <a:gd name="T68" fmla="*/ 57 w 2624"/>
                              <a:gd name="T69" fmla="*/ 1585 h 2356"/>
                              <a:gd name="T70" fmla="*/ 12 w 2624"/>
                              <a:gd name="T71" fmla="*/ 1376 h 2356"/>
                              <a:gd name="T72" fmla="*/ 0 w 2624"/>
                              <a:gd name="T73" fmla="*/ 1145 h 2356"/>
                              <a:gd name="T74" fmla="*/ 22 w 2624"/>
                              <a:gd name="T75" fmla="*/ 918 h 2356"/>
                              <a:gd name="T76" fmla="*/ 76 w 2624"/>
                              <a:gd name="T77" fmla="*/ 715 h 2356"/>
                              <a:gd name="T78" fmla="*/ 164 w 2624"/>
                              <a:gd name="T79" fmla="*/ 534 h 2356"/>
                              <a:gd name="T80" fmla="*/ 285 w 2624"/>
                              <a:gd name="T81" fmla="*/ 375 h 2356"/>
                              <a:gd name="T82" fmla="*/ 437 w 2624"/>
                              <a:gd name="T83" fmla="*/ 241 h 2356"/>
                              <a:gd name="T84" fmla="*/ 617 w 2624"/>
                              <a:gd name="T85" fmla="*/ 135 h 2356"/>
                              <a:gd name="T86" fmla="*/ 822 w 2624"/>
                              <a:gd name="T87" fmla="*/ 60 h 2356"/>
                              <a:gd name="T88" fmla="*/ 1054 w 2624"/>
                              <a:gd name="T89" fmla="*/ 15 h 2356"/>
                              <a:gd name="T90" fmla="*/ 1312 w 2624"/>
                              <a:gd name="T91" fmla="*/ 0 h 2356"/>
                              <a:gd name="T92" fmla="*/ 1573 w 2624"/>
                              <a:gd name="T93" fmla="*/ 15 h 2356"/>
                              <a:gd name="T94" fmla="*/ 1807 w 2624"/>
                              <a:gd name="T95" fmla="*/ 61 h 2356"/>
                              <a:gd name="T96" fmla="*/ 2013 w 2624"/>
                              <a:gd name="T97" fmla="*/ 136 h 2356"/>
                              <a:gd name="T98" fmla="*/ 2192 w 2624"/>
                              <a:gd name="T99" fmla="*/ 242 h 2356"/>
                              <a:gd name="T100" fmla="*/ 2342 w 2624"/>
                              <a:gd name="T101" fmla="*/ 377 h 2356"/>
                              <a:gd name="T102" fmla="*/ 2462 w 2624"/>
                              <a:gd name="T103" fmla="*/ 536 h 2356"/>
                              <a:gd name="T104" fmla="*/ 2549 w 2624"/>
                              <a:gd name="T105" fmla="*/ 717 h 2356"/>
                              <a:gd name="T106" fmla="*/ 2602 w 2624"/>
                              <a:gd name="T107" fmla="*/ 920 h 2356"/>
                              <a:gd name="T108" fmla="*/ 2623 w 2624"/>
                              <a:gd name="T109" fmla="*/ 1145 h 2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624" h="2356">
                                <a:moveTo>
                                  <a:pt x="1680" y="1720"/>
                                </a:moveTo>
                                <a:lnTo>
                                  <a:pt x="1698" y="1698"/>
                                </a:lnTo>
                                <a:lnTo>
                                  <a:pt x="1715" y="1675"/>
                                </a:lnTo>
                                <a:lnTo>
                                  <a:pt x="1731" y="1651"/>
                                </a:lnTo>
                                <a:lnTo>
                                  <a:pt x="1746" y="1626"/>
                                </a:lnTo>
                                <a:lnTo>
                                  <a:pt x="1760" y="1600"/>
                                </a:lnTo>
                                <a:lnTo>
                                  <a:pt x="1772" y="1573"/>
                                </a:lnTo>
                                <a:lnTo>
                                  <a:pt x="1783" y="1544"/>
                                </a:lnTo>
                                <a:lnTo>
                                  <a:pt x="1793" y="1515"/>
                                </a:lnTo>
                                <a:lnTo>
                                  <a:pt x="1801" y="1484"/>
                                </a:lnTo>
                                <a:lnTo>
                                  <a:pt x="1809" y="1450"/>
                                </a:lnTo>
                                <a:lnTo>
                                  <a:pt x="1815" y="1412"/>
                                </a:lnTo>
                                <a:lnTo>
                                  <a:pt x="1820" y="1372"/>
                                </a:lnTo>
                                <a:lnTo>
                                  <a:pt x="1825" y="1329"/>
                                </a:lnTo>
                                <a:lnTo>
                                  <a:pt x="1828" y="1283"/>
                                </a:lnTo>
                                <a:lnTo>
                                  <a:pt x="1830" y="1234"/>
                                </a:lnTo>
                                <a:lnTo>
                                  <a:pt x="1830" y="1183"/>
                                </a:lnTo>
                                <a:lnTo>
                                  <a:pt x="1830" y="1135"/>
                                </a:lnTo>
                                <a:lnTo>
                                  <a:pt x="1828" y="1089"/>
                                </a:lnTo>
                                <a:lnTo>
                                  <a:pt x="1825" y="1045"/>
                                </a:lnTo>
                                <a:lnTo>
                                  <a:pt x="1820" y="1002"/>
                                </a:lnTo>
                                <a:lnTo>
                                  <a:pt x="1815" y="963"/>
                                </a:lnTo>
                                <a:lnTo>
                                  <a:pt x="1809" y="924"/>
                                </a:lnTo>
                                <a:lnTo>
                                  <a:pt x="1800" y="888"/>
                                </a:lnTo>
                                <a:lnTo>
                                  <a:pt x="1792" y="854"/>
                                </a:lnTo>
                                <a:lnTo>
                                  <a:pt x="1781" y="822"/>
                                </a:lnTo>
                                <a:lnTo>
                                  <a:pt x="1771" y="791"/>
                                </a:lnTo>
                                <a:lnTo>
                                  <a:pt x="1759" y="763"/>
                                </a:lnTo>
                                <a:lnTo>
                                  <a:pt x="1746" y="735"/>
                                </a:lnTo>
                                <a:lnTo>
                                  <a:pt x="1732" y="709"/>
                                </a:lnTo>
                                <a:lnTo>
                                  <a:pt x="1717" y="685"/>
                                </a:lnTo>
                                <a:lnTo>
                                  <a:pt x="1701" y="662"/>
                                </a:lnTo>
                                <a:lnTo>
                                  <a:pt x="1684" y="642"/>
                                </a:lnTo>
                                <a:lnTo>
                                  <a:pt x="1667" y="622"/>
                                </a:lnTo>
                                <a:lnTo>
                                  <a:pt x="1648" y="604"/>
                                </a:lnTo>
                                <a:lnTo>
                                  <a:pt x="1629" y="588"/>
                                </a:lnTo>
                                <a:lnTo>
                                  <a:pt x="1609" y="573"/>
                                </a:lnTo>
                                <a:lnTo>
                                  <a:pt x="1588" y="559"/>
                                </a:lnTo>
                                <a:lnTo>
                                  <a:pt x="1566" y="546"/>
                                </a:lnTo>
                                <a:lnTo>
                                  <a:pt x="1543" y="536"/>
                                </a:lnTo>
                                <a:lnTo>
                                  <a:pt x="1520" y="527"/>
                                </a:lnTo>
                                <a:lnTo>
                                  <a:pt x="1495" y="519"/>
                                </a:lnTo>
                                <a:lnTo>
                                  <a:pt x="1471" y="512"/>
                                </a:lnTo>
                                <a:lnTo>
                                  <a:pt x="1445" y="507"/>
                                </a:lnTo>
                                <a:lnTo>
                                  <a:pt x="1420" y="502"/>
                                </a:lnTo>
                                <a:lnTo>
                                  <a:pt x="1393" y="498"/>
                                </a:lnTo>
                                <a:lnTo>
                                  <a:pt x="1367" y="495"/>
                                </a:lnTo>
                                <a:lnTo>
                                  <a:pt x="1340" y="494"/>
                                </a:lnTo>
                                <a:lnTo>
                                  <a:pt x="1312" y="493"/>
                                </a:lnTo>
                                <a:lnTo>
                                  <a:pt x="1285" y="494"/>
                                </a:lnTo>
                                <a:lnTo>
                                  <a:pt x="1258" y="495"/>
                                </a:lnTo>
                                <a:lnTo>
                                  <a:pt x="1232" y="497"/>
                                </a:lnTo>
                                <a:lnTo>
                                  <a:pt x="1207" y="501"/>
                                </a:lnTo>
                                <a:lnTo>
                                  <a:pt x="1183" y="504"/>
                                </a:lnTo>
                                <a:lnTo>
                                  <a:pt x="1159" y="509"/>
                                </a:lnTo>
                                <a:lnTo>
                                  <a:pt x="1136" y="514"/>
                                </a:lnTo>
                                <a:lnTo>
                                  <a:pt x="1114" y="521"/>
                                </a:lnTo>
                                <a:lnTo>
                                  <a:pt x="1092" y="529"/>
                                </a:lnTo>
                                <a:lnTo>
                                  <a:pt x="1071" y="538"/>
                                </a:lnTo>
                                <a:lnTo>
                                  <a:pt x="1050" y="550"/>
                                </a:lnTo>
                                <a:lnTo>
                                  <a:pt x="1028" y="562"/>
                                </a:lnTo>
                                <a:lnTo>
                                  <a:pt x="1008" y="577"/>
                                </a:lnTo>
                                <a:lnTo>
                                  <a:pt x="988" y="594"/>
                                </a:lnTo>
                                <a:lnTo>
                                  <a:pt x="968" y="612"/>
                                </a:lnTo>
                                <a:lnTo>
                                  <a:pt x="948" y="632"/>
                                </a:lnTo>
                                <a:lnTo>
                                  <a:pt x="931" y="652"/>
                                </a:lnTo>
                                <a:lnTo>
                                  <a:pt x="915" y="674"/>
                                </a:lnTo>
                                <a:lnTo>
                                  <a:pt x="899" y="698"/>
                                </a:lnTo>
                                <a:lnTo>
                                  <a:pt x="884" y="723"/>
                                </a:lnTo>
                                <a:lnTo>
                                  <a:pt x="871" y="751"/>
                                </a:lnTo>
                                <a:lnTo>
                                  <a:pt x="858" y="781"/>
                                </a:lnTo>
                                <a:lnTo>
                                  <a:pt x="847" y="812"/>
                                </a:lnTo>
                                <a:lnTo>
                                  <a:pt x="835" y="844"/>
                                </a:lnTo>
                                <a:lnTo>
                                  <a:pt x="825" y="879"/>
                                </a:lnTo>
                                <a:lnTo>
                                  <a:pt x="817" y="916"/>
                                </a:lnTo>
                                <a:lnTo>
                                  <a:pt x="809" y="955"/>
                                </a:lnTo>
                                <a:lnTo>
                                  <a:pt x="804" y="996"/>
                                </a:lnTo>
                                <a:lnTo>
                                  <a:pt x="800" y="1040"/>
                                </a:lnTo>
                                <a:lnTo>
                                  <a:pt x="797" y="1085"/>
                                </a:lnTo>
                                <a:lnTo>
                                  <a:pt x="795" y="1133"/>
                                </a:lnTo>
                                <a:lnTo>
                                  <a:pt x="794" y="1183"/>
                                </a:lnTo>
                                <a:lnTo>
                                  <a:pt x="795" y="1228"/>
                                </a:lnTo>
                                <a:lnTo>
                                  <a:pt x="796" y="1272"/>
                                </a:lnTo>
                                <a:lnTo>
                                  <a:pt x="799" y="1313"/>
                                </a:lnTo>
                                <a:lnTo>
                                  <a:pt x="803" y="1354"/>
                                </a:lnTo>
                                <a:lnTo>
                                  <a:pt x="807" y="1392"/>
                                </a:lnTo>
                                <a:lnTo>
                                  <a:pt x="814" y="1429"/>
                                </a:lnTo>
                                <a:lnTo>
                                  <a:pt x="821" y="1464"/>
                                </a:lnTo>
                                <a:lnTo>
                                  <a:pt x="830" y="1499"/>
                                </a:lnTo>
                                <a:lnTo>
                                  <a:pt x="839" y="1532"/>
                                </a:lnTo>
                                <a:lnTo>
                                  <a:pt x="850" y="1562"/>
                                </a:lnTo>
                                <a:lnTo>
                                  <a:pt x="863" y="1592"/>
                                </a:lnTo>
                                <a:lnTo>
                                  <a:pt x="875" y="1620"/>
                                </a:lnTo>
                                <a:lnTo>
                                  <a:pt x="889" y="1646"/>
                                </a:lnTo>
                                <a:lnTo>
                                  <a:pt x="904" y="1670"/>
                                </a:lnTo>
                                <a:lnTo>
                                  <a:pt x="920" y="1693"/>
                                </a:lnTo>
                                <a:lnTo>
                                  <a:pt x="937" y="1714"/>
                                </a:lnTo>
                                <a:lnTo>
                                  <a:pt x="955" y="1733"/>
                                </a:lnTo>
                                <a:lnTo>
                                  <a:pt x="973" y="1750"/>
                                </a:lnTo>
                                <a:lnTo>
                                  <a:pt x="992" y="1766"/>
                                </a:lnTo>
                                <a:lnTo>
                                  <a:pt x="1013" y="1781"/>
                                </a:lnTo>
                                <a:lnTo>
                                  <a:pt x="1033" y="1795"/>
                                </a:lnTo>
                                <a:lnTo>
                                  <a:pt x="1055" y="1806"/>
                                </a:lnTo>
                                <a:lnTo>
                                  <a:pt x="1077" y="1817"/>
                                </a:lnTo>
                                <a:lnTo>
                                  <a:pt x="1101" y="1827"/>
                                </a:lnTo>
                                <a:lnTo>
                                  <a:pt x="1125" y="1835"/>
                                </a:lnTo>
                                <a:lnTo>
                                  <a:pt x="1151" y="1843"/>
                                </a:lnTo>
                                <a:lnTo>
                                  <a:pt x="1176" y="1849"/>
                                </a:lnTo>
                                <a:lnTo>
                                  <a:pt x="1203" y="1853"/>
                                </a:lnTo>
                                <a:lnTo>
                                  <a:pt x="1230" y="1857"/>
                                </a:lnTo>
                                <a:lnTo>
                                  <a:pt x="1259" y="1861"/>
                                </a:lnTo>
                                <a:lnTo>
                                  <a:pt x="1288" y="1862"/>
                                </a:lnTo>
                                <a:lnTo>
                                  <a:pt x="1319" y="1863"/>
                                </a:lnTo>
                                <a:lnTo>
                                  <a:pt x="1344" y="1862"/>
                                </a:lnTo>
                                <a:lnTo>
                                  <a:pt x="1370" y="1861"/>
                                </a:lnTo>
                                <a:lnTo>
                                  <a:pt x="1395" y="1859"/>
                                </a:lnTo>
                                <a:lnTo>
                                  <a:pt x="1421" y="1854"/>
                                </a:lnTo>
                                <a:lnTo>
                                  <a:pt x="1445" y="1850"/>
                                </a:lnTo>
                                <a:lnTo>
                                  <a:pt x="1471" y="1845"/>
                                </a:lnTo>
                                <a:lnTo>
                                  <a:pt x="1494" y="1837"/>
                                </a:lnTo>
                                <a:lnTo>
                                  <a:pt x="1519" y="1830"/>
                                </a:lnTo>
                                <a:lnTo>
                                  <a:pt x="1542" y="1821"/>
                                </a:lnTo>
                                <a:lnTo>
                                  <a:pt x="1564" y="1811"/>
                                </a:lnTo>
                                <a:lnTo>
                                  <a:pt x="1586" y="1799"/>
                                </a:lnTo>
                                <a:lnTo>
                                  <a:pt x="1607" y="1786"/>
                                </a:lnTo>
                                <a:lnTo>
                                  <a:pt x="1626" y="1772"/>
                                </a:lnTo>
                                <a:lnTo>
                                  <a:pt x="1645" y="1756"/>
                                </a:lnTo>
                                <a:lnTo>
                                  <a:pt x="1663" y="1738"/>
                                </a:lnTo>
                                <a:lnTo>
                                  <a:pt x="1680" y="1720"/>
                                </a:lnTo>
                                <a:close/>
                                <a:moveTo>
                                  <a:pt x="2624" y="1179"/>
                                </a:moveTo>
                                <a:lnTo>
                                  <a:pt x="2623" y="1213"/>
                                </a:lnTo>
                                <a:lnTo>
                                  <a:pt x="2622" y="1246"/>
                                </a:lnTo>
                                <a:lnTo>
                                  <a:pt x="2621" y="1279"/>
                                </a:lnTo>
                                <a:lnTo>
                                  <a:pt x="2619" y="1312"/>
                                </a:lnTo>
                                <a:lnTo>
                                  <a:pt x="2616" y="1344"/>
                                </a:lnTo>
                                <a:lnTo>
                                  <a:pt x="2611" y="1376"/>
                                </a:lnTo>
                                <a:lnTo>
                                  <a:pt x="2607" y="1407"/>
                                </a:lnTo>
                                <a:lnTo>
                                  <a:pt x="2602" y="1438"/>
                                </a:lnTo>
                                <a:lnTo>
                                  <a:pt x="2597" y="1469"/>
                                </a:lnTo>
                                <a:lnTo>
                                  <a:pt x="2590" y="1499"/>
                                </a:lnTo>
                                <a:lnTo>
                                  <a:pt x="2583" y="1527"/>
                                </a:lnTo>
                                <a:lnTo>
                                  <a:pt x="2575" y="1556"/>
                                </a:lnTo>
                                <a:lnTo>
                                  <a:pt x="2567" y="1585"/>
                                </a:lnTo>
                                <a:lnTo>
                                  <a:pt x="2558" y="1614"/>
                                </a:lnTo>
                                <a:lnTo>
                                  <a:pt x="2548" y="1641"/>
                                </a:lnTo>
                                <a:lnTo>
                                  <a:pt x="2538" y="1668"/>
                                </a:lnTo>
                                <a:lnTo>
                                  <a:pt x="2526" y="1695"/>
                                </a:lnTo>
                                <a:lnTo>
                                  <a:pt x="2515" y="1721"/>
                                </a:lnTo>
                                <a:lnTo>
                                  <a:pt x="2502" y="1747"/>
                                </a:lnTo>
                                <a:lnTo>
                                  <a:pt x="2489" y="1772"/>
                                </a:lnTo>
                                <a:lnTo>
                                  <a:pt x="2475" y="1797"/>
                                </a:lnTo>
                                <a:lnTo>
                                  <a:pt x="2460" y="1821"/>
                                </a:lnTo>
                                <a:lnTo>
                                  <a:pt x="2446" y="1846"/>
                                </a:lnTo>
                                <a:lnTo>
                                  <a:pt x="2430" y="1869"/>
                                </a:lnTo>
                                <a:lnTo>
                                  <a:pt x="2414" y="1892"/>
                                </a:lnTo>
                                <a:lnTo>
                                  <a:pt x="2397" y="1915"/>
                                </a:lnTo>
                                <a:lnTo>
                                  <a:pt x="2379" y="1937"/>
                                </a:lnTo>
                                <a:lnTo>
                                  <a:pt x="2359" y="1959"/>
                                </a:lnTo>
                                <a:lnTo>
                                  <a:pt x="2340" y="1980"/>
                                </a:lnTo>
                                <a:lnTo>
                                  <a:pt x="2321" y="2000"/>
                                </a:lnTo>
                                <a:lnTo>
                                  <a:pt x="2300" y="2021"/>
                                </a:lnTo>
                                <a:lnTo>
                                  <a:pt x="2280" y="2041"/>
                                </a:lnTo>
                                <a:lnTo>
                                  <a:pt x="2257" y="2060"/>
                                </a:lnTo>
                                <a:lnTo>
                                  <a:pt x="2235" y="2079"/>
                                </a:lnTo>
                                <a:lnTo>
                                  <a:pt x="2212" y="2097"/>
                                </a:lnTo>
                                <a:lnTo>
                                  <a:pt x="2188" y="2115"/>
                                </a:lnTo>
                                <a:lnTo>
                                  <a:pt x="2165" y="2132"/>
                                </a:lnTo>
                                <a:lnTo>
                                  <a:pt x="2140" y="2148"/>
                                </a:lnTo>
                                <a:lnTo>
                                  <a:pt x="2115" y="2164"/>
                                </a:lnTo>
                                <a:lnTo>
                                  <a:pt x="2089" y="2179"/>
                                </a:lnTo>
                                <a:lnTo>
                                  <a:pt x="2063" y="2193"/>
                                </a:lnTo>
                                <a:lnTo>
                                  <a:pt x="2036" y="2207"/>
                                </a:lnTo>
                                <a:lnTo>
                                  <a:pt x="2010" y="2221"/>
                                </a:lnTo>
                                <a:lnTo>
                                  <a:pt x="1982" y="2233"/>
                                </a:lnTo>
                                <a:lnTo>
                                  <a:pt x="1953" y="2245"/>
                                </a:lnTo>
                                <a:lnTo>
                                  <a:pt x="1925" y="2256"/>
                                </a:lnTo>
                                <a:lnTo>
                                  <a:pt x="1895" y="2268"/>
                                </a:lnTo>
                                <a:lnTo>
                                  <a:pt x="1865" y="2277"/>
                                </a:lnTo>
                                <a:lnTo>
                                  <a:pt x="1834" y="2287"/>
                                </a:lnTo>
                                <a:lnTo>
                                  <a:pt x="1803" y="2295"/>
                                </a:lnTo>
                                <a:lnTo>
                                  <a:pt x="1772" y="2304"/>
                                </a:lnTo>
                                <a:lnTo>
                                  <a:pt x="1740" y="2311"/>
                                </a:lnTo>
                                <a:lnTo>
                                  <a:pt x="1707" y="2319"/>
                                </a:lnTo>
                                <a:lnTo>
                                  <a:pt x="1674" y="2325"/>
                                </a:lnTo>
                                <a:lnTo>
                                  <a:pt x="1640" y="2331"/>
                                </a:lnTo>
                                <a:lnTo>
                                  <a:pt x="1606" y="2337"/>
                                </a:lnTo>
                                <a:lnTo>
                                  <a:pt x="1571" y="2341"/>
                                </a:lnTo>
                                <a:lnTo>
                                  <a:pt x="1536" y="2345"/>
                                </a:lnTo>
                                <a:lnTo>
                                  <a:pt x="1499" y="2348"/>
                                </a:lnTo>
                                <a:lnTo>
                                  <a:pt x="1463" y="2351"/>
                                </a:lnTo>
                                <a:lnTo>
                                  <a:pt x="1426" y="2353"/>
                                </a:lnTo>
                                <a:lnTo>
                                  <a:pt x="1389" y="2355"/>
                                </a:lnTo>
                                <a:lnTo>
                                  <a:pt x="1351" y="2356"/>
                                </a:lnTo>
                                <a:lnTo>
                                  <a:pt x="1312" y="2356"/>
                                </a:lnTo>
                                <a:lnTo>
                                  <a:pt x="1273" y="2356"/>
                                </a:lnTo>
                                <a:lnTo>
                                  <a:pt x="1236" y="2355"/>
                                </a:lnTo>
                                <a:lnTo>
                                  <a:pt x="1198" y="2353"/>
                                </a:lnTo>
                                <a:lnTo>
                                  <a:pt x="1160" y="2351"/>
                                </a:lnTo>
                                <a:lnTo>
                                  <a:pt x="1124" y="2348"/>
                                </a:lnTo>
                                <a:lnTo>
                                  <a:pt x="1088" y="2345"/>
                                </a:lnTo>
                                <a:lnTo>
                                  <a:pt x="1053" y="2341"/>
                                </a:lnTo>
                                <a:lnTo>
                                  <a:pt x="1018" y="2337"/>
                                </a:lnTo>
                                <a:lnTo>
                                  <a:pt x="984" y="2331"/>
                                </a:lnTo>
                                <a:lnTo>
                                  <a:pt x="950" y="2325"/>
                                </a:lnTo>
                                <a:lnTo>
                                  <a:pt x="917" y="2319"/>
                                </a:lnTo>
                                <a:lnTo>
                                  <a:pt x="884" y="2311"/>
                                </a:lnTo>
                                <a:lnTo>
                                  <a:pt x="852" y="2304"/>
                                </a:lnTo>
                                <a:lnTo>
                                  <a:pt x="820" y="2295"/>
                                </a:lnTo>
                                <a:lnTo>
                                  <a:pt x="789" y="2287"/>
                                </a:lnTo>
                                <a:lnTo>
                                  <a:pt x="758" y="2277"/>
                                </a:lnTo>
                                <a:lnTo>
                                  <a:pt x="729" y="2268"/>
                                </a:lnTo>
                                <a:lnTo>
                                  <a:pt x="699" y="2256"/>
                                </a:lnTo>
                                <a:lnTo>
                                  <a:pt x="670" y="2245"/>
                                </a:lnTo>
                                <a:lnTo>
                                  <a:pt x="643" y="2233"/>
                                </a:lnTo>
                                <a:lnTo>
                                  <a:pt x="614" y="2221"/>
                                </a:lnTo>
                                <a:lnTo>
                                  <a:pt x="587" y="2207"/>
                                </a:lnTo>
                                <a:lnTo>
                                  <a:pt x="561" y="2193"/>
                                </a:lnTo>
                                <a:lnTo>
                                  <a:pt x="534" y="2179"/>
                                </a:lnTo>
                                <a:lnTo>
                                  <a:pt x="509" y="2164"/>
                                </a:lnTo>
                                <a:lnTo>
                                  <a:pt x="483" y="2148"/>
                                </a:lnTo>
                                <a:lnTo>
                                  <a:pt x="459" y="2132"/>
                                </a:lnTo>
                                <a:lnTo>
                                  <a:pt x="435" y="2115"/>
                                </a:lnTo>
                                <a:lnTo>
                                  <a:pt x="412" y="2097"/>
                                </a:lnTo>
                                <a:lnTo>
                                  <a:pt x="388" y="2079"/>
                                </a:lnTo>
                                <a:lnTo>
                                  <a:pt x="366" y="2060"/>
                                </a:lnTo>
                                <a:lnTo>
                                  <a:pt x="345" y="2041"/>
                                </a:lnTo>
                                <a:lnTo>
                                  <a:pt x="324" y="2021"/>
                                </a:lnTo>
                                <a:lnTo>
                                  <a:pt x="302" y="2000"/>
                                </a:lnTo>
                                <a:lnTo>
                                  <a:pt x="283" y="1980"/>
                                </a:lnTo>
                                <a:lnTo>
                                  <a:pt x="264" y="1959"/>
                                </a:lnTo>
                                <a:lnTo>
                                  <a:pt x="245" y="1937"/>
                                </a:lnTo>
                                <a:lnTo>
                                  <a:pt x="228" y="1915"/>
                                </a:lnTo>
                                <a:lnTo>
                                  <a:pt x="210" y="1892"/>
                                </a:lnTo>
                                <a:lnTo>
                                  <a:pt x="194" y="1869"/>
                                </a:lnTo>
                                <a:lnTo>
                                  <a:pt x="178" y="1846"/>
                                </a:lnTo>
                                <a:lnTo>
                                  <a:pt x="163" y="1821"/>
                                </a:lnTo>
                                <a:lnTo>
                                  <a:pt x="148" y="1797"/>
                                </a:lnTo>
                                <a:lnTo>
                                  <a:pt x="134" y="1772"/>
                                </a:lnTo>
                                <a:lnTo>
                                  <a:pt x="122" y="1747"/>
                                </a:lnTo>
                                <a:lnTo>
                                  <a:pt x="109" y="1721"/>
                                </a:lnTo>
                                <a:lnTo>
                                  <a:pt x="97" y="1695"/>
                                </a:lnTo>
                                <a:lnTo>
                                  <a:pt x="87" y="1668"/>
                                </a:lnTo>
                                <a:lnTo>
                                  <a:pt x="76" y="1641"/>
                                </a:lnTo>
                                <a:lnTo>
                                  <a:pt x="66" y="1614"/>
                                </a:lnTo>
                                <a:lnTo>
                                  <a:pt x="57" y="1585"/>
                                </a:lnTo>
                                <a:lnTo>
                                  <a:pt x="48" y="1556"/>
                                </a:lnTo>
                                <a:lnTo>
                                  <a:pt x="41" y="1527"/>
                                </a:lnTo>
                                <a:lnTo>
                                  <a:pt x="33" y="1499"/>
                                </a:lnTo>
                                <a:lnTo>
                                  <a:pt x="27" y="1469"/>
                                </a:lnTo>
                                <a:lnTo>
                                  <a:pt x="22" y="1438"/>
                                </a:lnTo>
                                <a:lnTo>
                                  <a:pt x="16" y="1407"/>
                                </a:lnTo>
                                <a:lnTo>
                                  <a:pt x="12" y="1376"/>
                                </a:lnTo>
                                <a:lnTo>
                                  <a:pt x="9" y="1344"/>
                                </a:lnTo>
                                <a:lnTo>
                                  <a:pt x="6" y="1312"/>
                                </a:lnTo>
                                <a:lnTo>
                                  <a:pt x="4" y="1279"/>
                                </a:lnTo>
                                <a:lnTo>
                                  <a:pt x="1" y="1246"/>
                                </a:lnTo>
                                <a:lnTo>
                                  <a:pt x="0" y="1213"/>
                                </a:lnTo>
                                <a:lnTo>
                                  <a:pt x="0" y="1179"/>
                                </a:lnTo>
                                <a:lnTo>
                                  <a:pt x="0" y="1145"/>
                                </a:lnTo>
                                <a:lnTo>
                                  <a:pt x="1" y="1111"/>
                                </a:lnTo>
                                <a:lnTo>
                                  <a:pt x="4" y="1078"/>
                                </a:lnTo>
                                <a:lnTo>
                                  <a:pt x="6" y="1045"/>
                                </a:lnTo>
                                <a:lnTo>
                                  <a:pt x="9" y="1013"/>
                                </a:lnTo>
                                <a:lnTo>
                                  <a:pt x="12" y="981"/>
                                </a:lnTo>
                                <a:lnTo>
                                  <a:pt x="16" y="949"/>
                                </a:lnTo>
                                <a:lnTo>
                                  <a:pt x="22" y="918"/>
                                </a:lnTo>
                                <a:lnTo>
                                  <a:pt x="28" y="888"/>
                                </a:lnTo>
                                <a:lnTo>
                                  <a:pt x="34" y="857"/>
                                </a:lnTo>
                                <a:lnTo>
                                  <a:pt x="41" y="829"/>
                                </a:lnTo>
                                <a:lnTo>
                                  <a:pt x="49" y="799"/>
                                </a:lnTo>
                                <a:lnTo>
                                  <a:pt x="58" y="770"/>
                                </a:lnTo>
                                <a:lnTo>
                                  <a:pt x="66" y="742"/>
                                </a:lnTo>
                                <a:lnTo>
                                  <a:pt x="76" y="715"/>
                                </a:lnTo>
                                <a:lnTo>
                                  <a:pt x="87" y="687"/>
                                </a:lnTo>
                                <a:lnTo>
                                  <a:pt x="98" y="660"/>
                                </a:lnTo>
                                <a:lnTo>
                                  <a:pt x="110" y="634"/>
                                </a:lnTo>
                                <a:lnTo>
                                  <a:pt x="123" y="608"/>
                                </a:lnTo>
                                <a:lnTo>
                                  <a:pt x="135" y="583"/>
                                </a:lnTo>
                                <a:lnTo>
                                  <a:pt x="149" y="558"/>
                                </a:lnTo>
                                <a:lnTo>
                                  <a:pt x="164" y="534"/>
                                </a:lnTo>
                                <a:lnTo>
                                  <a:pt x="179" y="509"/>
                                </a:lnTo>
                                <a:lnTo>
                                  <a:pt x="195" y="486"/>
                                </a:lnTo>
                                <a:lnTo>
                                  <a:pt x="212" y="463"/>
                                </a:lnTo>
                                <a:lnTo>
                                  <a:pt x="229" y="440"/>
                                </a:lnTo>
                                <a:lnTo>
                                  <a:pt x="247" y="418"/>
                                </a:lnTo>
                                <a:lnTo>
                                  <a:pt x="265" y="396"/>
                                </a:lnTo>
                                <a:lnTo>
                                  <a:pt x="285" y="375"/>
                                </a:lnTo>
                                <a:lnTo>
                                  <a:pt x="304" y="355"/>
                                </a:lnTo>
                                <a:lnTo>
                                  <a:pt x="326" y="334"/>
                                </a:lnTo>
                                <a:lnTo>
                                  <a:pt x="347" y="314"/>
                                </a:lnTo>
                                <a:lnTo>
                                  <a:pt x="368" y="295"/>
                                </a:lnTo>
                                <a:lnTo>
                                  <a:pt x="392" y="276"/>
                                </a:lnTo>
                                <a:lnTo>
                                  <a:pt x="414" y="258"/>
                                </a:lnTo>
                                <a:lnTo>
                                  <a:pt x="437" y="241"/>
                                </a:lnTo>
                                <a:lnTo>
                                  <a:pt x="462" y="224"/>
                                </a:lnTo>
                                <a:lnTo>
                                  <a:pt x="486" y="208"/>
                                </a:lnTo>
                                <a:lnTo>
                                  <a:pt x="512" y="192"/>
                                </a:lnTo>
                                <a:lnTo>
                                  <a:pt x="537" y="177"/>
                                </a:lnTo>
                                <a:lnTo>
                                  <a:pt x="563" y="162"/>
                                </a:lnTo>
                                <a:lnTo>
                                  <a:pt x="589" y="148"/>
                                </a:lnTo>
                                <a:lnTo>
                                  <a:pt x="617" y="135"/>
                                </a:lnTo>
                                <a:lnTo>
                                  <a:pt x="645" y="123"/>
                                </a:lnTo>
                                <a:lnTo>
                                  <a:pt x="673" y="111"/>
                                </a:lnTo>
                                <a:lnTo>
                                  <a:pt x="702" y="99"/>
                                </a:lnTo>
                                <a:lnTo>
                                  <a:pt x="732" y="88"/>
                                </a:lnTo>
                                <a:lnTo>
                                  <a:pt x="762" y="79"/>
                                </a:lnTo>
                                <a:lnTo>
                                  <a:pt x="791" y="69"/>
                                </a:lnTo>
                                <a:lnTo>
                                  <a:pt x="822" y="60"/>
                                </a:lnTo>
                                <a:lnTo>
                                  <a:pt x="854" y="52"/>
                                </a:lnTo>
                                <a:lnTo>
                                  <a:pt x="886" y="44"/>
                                </a:lnTo>
                                <a:lnTo>
                                  <a:pt x="919" y="37"/>
                                </a:lnTo>
                                <a:lnTo>
                                  <a:pt x="952" y="31"/>
                                </a:lnTo>
                                <a:lnTo>
                                  <a:pt x="986" y="25"/>
                                </a:lnTo>
                                <a:lnTo>
                                  <a:pt x="1020" y="19"/>
                                </a:lnTo>
                                <a:lnTo>
                                  <a:pt x="1054" y="15"/>
                                </a:lnTo>
                                <a:lnTo>
                                  <a:pt x="1089" y="11"/>
                                </a:lnTo>
                                <a:lnTo>
                                  <a:pt x="1125" y="7"/>
                                </a:lnTo>
                                <a:lnTo>
                                  <a:pt x="1161" y="5"/>
                                </a:lnTo>
                                <a:lnTo>
                                  <a:pt x="1199" y="3"/>
                                </a:lnTo>
                                <a:lnTo>
                                  <a:pt x="1236" y="1"/>
                                </a:lnTo>
                                <a:lnTo>
                                  <a:pt x="1274" y="0"/>
                                </a:lnTo>
                                <a:lnTo>
                                  <a:pt x="1312" y="0"/>
                                </a:lnTo>
                                <a:lnTo>
                                  <a:pt x="1351" y="0"/>
                                </a:lnTo>
                                <a:lnTo>
                                  <a:pt x="1389" y="1"/>
                                </a:lnTo>
                                <a:lnTo>
                                  <a:pt x="1427" y="3"/>
                                </a:lnTo>
                                <a:lnTo>
                                  <a:pt x="1464" y="5"/>
                                </a:lnTo>
                                <a:lnTo>
                                  <a:pt x="1502" y="7"/>
                                </a:lnTo>
                                <a:lnTo>
                                  <a:pt x="1538" y="11"/>
                                </a:lnTo>
                                <a:lnTo>
                                  <a:pt x="1573" y="15"/>
                                </a:lnTo>
                                <a:lnTo>
                                  <a:pt x="1608" y="20"/>
                                </a:lnTo>
                                <a:lnTo>
                                  <a:pt x="1642" y="25"/>
                                </a:lnTo>
                                <a:lnTo>
                                  <a:pt x="1676" y="31"/>
                                </a:lnTo>
                                <a:lnTo>
                                  <a:pt x="1710" y="37"/>
                                </a:lnTo>
                                <a:lnTo>
                                  <a:pt x="1742" y="45"/>
                                </a:lnTo>
                                <a:lnTo>
                                  <a:pt x="1775" y="52"/>
                                </a:lnTo>
                                <a:lnTo>
                                  <a:pt x="1807" y="61"/>
                                </a:lnTo>
                                <a:lnTo>
                                  <a:pt x="1838" y="69"/>
                                </a:lnTo>
                                <a:lnTo>
                                  <a:pt x="1868" y="79"/>
                                </a:lnTo>
                                <a:lnTo>
                                  <a:pt x="1898" y="90"/>
                                </a:lnTo>
                                <a:lnTo>
                                  <a:pt x="1928" y="100"/>
                                </a:lnTo>
                                <a:lnTo>
                                  <a:pt x="1957" y="112"/>
                                </a:lnTo>
                                <a:lnTo>
                                  <a:pt x="1984" y="124"/>
                                </a:lnTo>
                                <a:lnTo>
                                  <a:pt x="2013" y="136"/>
                                </a:lnTo>
                                <a:lnTo>
                                  <a:pt x="2039" y="149"/>
                                </a:lnTo>
                                <a:lnTo>
                                  <a:pt x="2066" y="163"/>
                                </a:lnTo>
                                <a:lnTo>
                                  <a:pt x="2093" y="178"/>
                                </a:lnTo>
                                <a:lnTo>
                                  <a:pt x="2118" y="193"/>
                                </a:lnTo>
                                <a:lnTo>
                                  <a:pt x="2143" y="209"/>
                                </a:lnTo>
                                <a:lnTo>
                                  <a:pt x="2167" y="225"/>
                                </a:lnTo>
                                <a:lnTo>
                                  <a:pt x="2192" y="242"/>
                                </a:lnTo>
                                <a:lnTo>
                                  <a:pt x="2215" y="260"/>
                                </a:lnTo>
                                <a:lnTo>
                                  <a:pt x="2237" y="278"/>
                                </a:lnTo>
                                <a:lnTo>
                                  <a:pt x="2260" y="297"/>
                                </a:lnTo>
                                <a:lnTo>
                                  <a:pt x="2282" y="316"/>
                                </a:lnTo>
                                <a:lnTo>
                                  <a:pt x="2302" y="337"/>
                                </a:lnTo>
                                <a:lnTo>
                                  <a:pt x="2323" y="357"/>
                                </a:lnTo>
                                <a:lnTo>
                                  <a:pt x="2342" y="377"/>
                                </a:lnTo>
                                <a:lnTo>
                                  <a:pt x="2362" y="398"/>
                                </a:lnTo>
                                <a:lnTo>
                                  <a:pt x="2380" y="421"/>
                                </a:lnTo>
                                <a:lnTo>
                                  <a:pt x="2398" y="443"/>
                                </a:lnTo>
                                <a:lnTo>
                                  <a:pt x="2415" y="465"/>
                                </a:lnTo>
                                <a:lnTo>
                                  <a:pt x="2431" y="489"/>
                                </a:lnTo>
                                <a:lnTo>
                                  <a:pt x="2447" y="512"/>
                                </a:lnTo>
                                <a:lnTo>
                                  <a:pt x="2462" y="536"/>
                                </a:lnTo>
                                <a:lnTo>
                                  <a:pt x="2476" y="560"/>
                                </a:lnTo>
                                <a:lnTo>
                                  <a:pt x="2490" y="586"/>
                                </a:lnTo>
                                <a:lnTo>
                                  <a:pt x="2503" y="611"/>
                                </a:lnTo>
                                <a:lnTo>
                                  <a:pt x="2516" y="637"/>
                                </a:lnTo>
                                <a:lnTo>
                                  <a:pt x="2527" y="662"/>
                                </a:lnTo>
                                <a:lnTo>
                                  <a:pt x="2538" y="690"/>
                                </a:lnTo>
                                <a:lnTo>
                                  <a:pt x="2549" y="717"/>
                                </a:lnTo>
                                <a:lnTo>
                                  <a:pt x="2558" y="744"/>
                                </a:lnTo>
                                <a:lnTo>
                                  <a:pt x="2567" y="772"/>
                                </a:lnTo>
                                <a:lnTo>
                                  <a:pt x="2575" y="801"/>
                                </a:lnTo>
                                <a:lnTo>
                                  <a:pt x="2584" y="830"/>
                                </a:lnTo>
                                <a:lnTo>
                                  <a:pt x="2590" y="860"/>
                                </a:lnTo>
                                <a:lnTo>
                                  <a:pt x="2597" y="889"/>
                                </a:lnTo>
                                <a:lnTo>
                                  <a:pt x="2602" y="920"/>
                                </a:lnTo>
                                <a:lnTo>
                                  <a:pt x="2607" y="951"/>
                                </a:lnTo>
                                <a:lnTo>
                                  <a:pt x="2611" y="982"/>
                                </a:lnTo>
                                <a:lnTo>
                                  <a:pt x="2616" y="1014"/>
                                </a:lnTo>
                                <a:lnTo>
                                  <a:pt x="2619" y="1046"/>
                                </a:lnTo>
                                <a:lnTo>
                                  <a:pt x="2621" y="1079"/>
                                </a:lnTo>
                                <a:lnTo>
                                  <a:pt x="2622" y="1112"/>
                                </a:lnTo>
                                <a:lnTo>
                                  <a:pt x="2623" y="1145"/>
                                </a:lnTo>
                                <a:lnTo>
                                  <a:pt x="2624" y="1179"/>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22"/>
                        <wps:cNvSpPr>
                          <a:spLocks noChangeAspect="1"/>
                        </wps:cNvSpPr>
                        <wps:spPr bwMode="auto">
                          <a:xfrm>
                            <a:off x="4263" y="4130"/>
                            <a:ext cx="488" cy="455"/>
                          </a:xfrm>
                          <a:custGeom>
                            <a:avLst/>
                            <a:gdLst>
                              <a:gd name="T0" fmla="*/ 2684 w 3469"/>
                              <a:gd name="T1" fmla="*/ 239 h 3131"/>
                              <a:gd name="T2" fmla="*/ 3466 w 3469"/>
                              <a:gd name="T3" fmla="*/ 1357 h 3131"/>
                              <a:gd name="T4" fmla="*/ 2762 w 3469"/>
                              <a:gd name="T5" fmla="*/ 2403 h 3131"/>
                              <a:gd name="T6" fmla="*/ 2783 w 3469"/>
                              <a:gd name="T7" fmla="*/ 2478 h 3131"/>
                              <a:gd name="T8" fmla="*/ 2813 w 3469"/>
                              <a:gd name="T9" fmla="*/ 2534 h 3131"/>
                              <a:gd name="T10" fmla="*/ 2861 w 3469"/>
                              <a:gd name="T11" fmla="*/ 2584 h 3131"/>
                              <a:gd name="T12" fmla="*/ 2931 w 3469"/>
                              <a:gd name="T13" fmla="*/ 2623 h 3131"/>
                              <a:gd name="T14" fmla="*/ 3027 w 3469"/>
                              <a:gd name="T15" fmla="*/ 2643 h 3131"/>
                              <a:gd name="T16" fmla="*/ 3112 w 3469"/>
                              <a:gd name="T17" fmla="*/ 2644 h 3131"/>
                              <a:gd name="T18" fmla="*/ 3228 w 3469"/>
                              <a:gd name="T19" fmla="*/ 2633 h 3131"/>
                              <a:gd name="T20" fmla="*/ 3334 w 3469"/>
                              <a:gd name="T21" fmla="*/ 2604 h 3131"/>
                              <a:gd name="T22" fmla="*/ 3469 w 3469"/>
                              <a:gd name="T23" fmla="*/ 3062 h 3131"/>
                              <a:gd name="T24" fmla="*/ 3395 w 3469"/>
                              <a:gd name="T25" fmla="*/ 3081 h 3131"/>
                              <a:gd name="T26" fmla="*/ 3188 w 3469"/>
                              <a:gd name="T27" fmla="*/ 3115 h 3131"/>
                              <a:gd name="T28" fmla="*/ 3046 w 3469"/>
                              <a:gd name="T29" fmla="*/ 3127 h 3131"/>
                              <a:gd name="T30" fmla="*/ 2881 w 3469"/>
                              <a:gd name="T31" fmla="*/ 3130 h 3131"/>
                              <a:gd name="T32" fmla="*/ 2697 w 3469"/>
                              <a:gd name="T33" fmla="*/ 3121 h 3131"/>
                              <a:gd name="T34" fmla="*/ 2498 w 3469"/>
                              <a:gd name="T35" fmla="*/ 3093 h 3131"/>
                              <a:gd name="T36" fmla="*/ 2381 w 3469"/>
                              <a:gd name="T37" fmla="*/ 3060 h 3131"/>
                              <a:gd name="T38" fmla="*/ 2308 w 3469"/>
                              <a:gd name="T39" fmla="*/ 3028 h 3131"/>
                              <a:gd name="T40" fmla="*/ 2230 w 3469"/>
                              <a:gd name="T41" fmla="*/ 2981 h 3131"/>
                              <a:gd name="T42" fmla="*/ 2154 w 3469"/>
                              <a:gd name="T43" fmla="*/ 2917 h 3131"/>
                              <a:gd name="T44" fmla="*/ 2087 w 3469"/>
                              <a:gd name="T45" fmla="*/ 2835 h 3131"/>
                              <a:gd name="T46" fmla="*/ 2035 w 3469"/>
                              <a:gd name="T47" fmla="*/ 2731 h 3131"/>
                              <a:gd name="T48" fmla="*/ 2007 w 3469"/>
                              <a:gd name="T49" fmla="*/ 2644 h 3131"/>
                              <a:gd name="T50" fmla="*/ 1989 w 3469"/>
                              <a:gd name="T51" fmla="*/ 2550 h 3131"/>
                              <a:gd name="T52" fmla="*/ 1978 w 3469"/>
                              <a:gd name="T53" fmla="*/ 2434 h 3131"/>
                              <a:gd name="T54" fmla="*/ 325 w 3469"/>
                              <a:gd name="T55" fmla="*/ 3086 h 3131"/>
                              <a:gd name="T56" fmla="*/ 333 w 3469"/>
                              <a:gd name="T57" fmla="*/ 871 h 3131"/>
                              <a:gd name="T58" fmla="*/ 335 w 3469"/>
                              <a:gd name="T59" fmla="*/ 709 h 3131"/>
                              <a:gd name="T60" fmla="*/ 350 w 3469"/>
                              <a:gd name="T61" fmla="*/ 606 h 3131"/>
                              <a:gd name="T62" fmla="*/ 380 w 3469"/>
                              <a:gd name="T63" fmla="*/ 493 h 3131"/>
                              <a:gd name="T64" fmla="*/ 427 w 3469"/>
                              <a:gd name="T65" fmla="*/ 378 h 3131"/>
                              <a:gd name="T66" fmla="*/ 500 w 3469"/>
                              <a:gd name="T67" fmla="*/ 271 h 3131"/>
                              <a:gd name="T68" fmla="*/ 601 w 3469"/>
                              <a:gd name="T69" fmla="*/ 179 h 3131"/>
                              <a:gd name="T70" fmla="*/ 668 w 3469"/>
                              <a:gd name="T71" fmla="*/ 136 h 3131"/>
                              <a:gd name="T72" fmla="*/ 756 w 3469"/>
                              <a:gd name="T73" fmla="*/ 96 h 3131"/>
                              <a:gd name="T74" fmla="*/ 882 w 3469"/>
                              <a:gd name="T75" fmla="*/ 54 h 3131"/>
                              <a:gd name="T76" fmla="*/ 1050 w 3469"/>
                              <a:gd name="T77" fmla="*/ 20 h 3131"/>
                              <a:gd name="T78" fmla="*/ 1262 w 3469"/>
                              <a:gd name="T79" fmla="*/ 1 h 3131"/>
                              <a:gd name="T80" fmla="*/ 1519 w 3469"/>
                              <a:gd name="T81" fmla="*/ 6 h 3131"/>
                              <a:gd name="T82" fmla="*/ 1824 w 3469"/>
                              <a:gd name="T83" fmla="*/ 45 h 3131"/>
                              <a:gd name="T84" fmla="*/ 1677 w 3469"/>
                              <a:gd name="T85" fmla="*/ 523 h 3131"/>
                              <a:gd name="T86" fmla="*/ 1536 w 3469"/>
                              <a:gd name="T87" fmla="*/ 500 h 3131"/>
                              <a:gd name="T88" fmla="*/ 1426 w 3469"/>
                              <a:gd name="T89" fmla="*/ 493 h 3131"/>
                              <a:gd name="T90" fmla="*/ 1315 w 3469"/>
                              <a:gd name="T91" fmla="*/ 502 h 3131"/>
                              <a:gd name="T92" fmla="*/ 1215 w 3469"/>
                              <a:gd name="T93" fmla="*/ 531 h 3131"/>
                              <a:gd name="T94" fmla="*/ 1137 w 3469"/>
                              <a:gd name="T95" fmla="*/ 591 h 3131"/>
                              <a:gd name="T96" fmla="*/ 1102 w 3469"/>
                              <a:gd name="T97" fmla="*/ 653 h 3131"/>
                              <a:gd name="T98" fmla="*/ 1081 w 3469"/>
                              <a:gd name="T99" fmla="*/ 739 h 3131"/>
                              <a:gd name="T100" fmla="*/ 1076 w 3469"/>
                              <a:gd name="T101" fmla="*/ 823 h 3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469" h="3131">
                                <a:moveTo>
                                  <a:pt x="1079" y="869"/>
                                </a:moveTo>
                                <a:lnTo>
                                  <a:pt x="1978" y="869"/>
                                </a:lnTo>
                                <a:lnTo>
                                  <a:pt x="1978" y="543"/>
                                </a:lnTo>
                                <a:lnTo>
                                  <a:pt x="2684" y="239"/>
                                </a:lnTo>
                                <a:lnTo>
                                  <a:pt x="2757" y="239"/>
                                </a:lnTo>
                                <a:lnTo>
                                  <a:pt x="2757" y="869"/>
                                </a:lnTo>
                                <a:lnTo>
                                  <a:pt x="3466" y="869"/>
                                </a:lnTo>
                                <a:lnTo>
                                  <a:pt x="3466" y="1357"/>
                                </a:lnTo>
                                <a:lnTo>
                                  <a:pt x="2758" y="1357"/>
                                </a:lnTo>
                                <a:lnTo>
                                  <a:pt x="2758" y="2355"/>
                                </a:lnTo>
                                <a:lnTo>
                                  <a:pt x="2758" y="2369"/>
                                </a:lnTo>
                                <a:lnTo>
                                  <a:pt x="2762" y="2403"/>
                                </a:lnTo>
                                <a:lnTo>
                                  <a:pt x="2766" y="2425"/>
                                </a:lnTo>
                                <a:lnTo>
                                  <a:pt x="2773" y="2451"/>
                                </a:lnTo>
                                <a:lnTo>
                                  <a:pt x="2778" y="2464"/>
                                </a:lnTo>
                                <a:lnTo>
                                  <a:pt x="2783" y="2478"/>
                                </a:lnTo>
                                <a:lnTo>
                                  <a:pt x="2789" y="2492"/>
                                </a:lnTo>
                                <a:lnTo>
                                  <a:pt x="2796" y="2506"/>
                                </a:lnTo>
                                <a:lnTo>
                                  <a:pt x="2803" y="2520"/>
                                </a:lnTo>
                                <a:lnTo>
                                  <a:pt x="2813" y="2534"/>
                                </a:lnTo>
                                <a:lnTo>
                                  <a:pt x="2824" y="2547"/>
                                </a:lnTo>
                                <a:lnTo>
                                  <a:pt x="2834" y="2559"/>
                                </a:lnTo>
                                <a:lnTo>
                                  <a:pt x="2847" y="2572"/>
                                </a:lnTo>
                                <a:lnTo>
                                  <a:pt x="2861" y="2584"/>
                                </a:lnTo>
                                <a:lnTo>
                                  <a:pt x="2877" y="2595"/>
                                </a:lnTo>
                                <a:lnTo>
                                  <a:pt x="2893" y="2606"/>
                                </a:lnTo>
                                <a:lnTo>
                                  <a:pt x="2911" y="2615"/>
                                </a:lnTo>
                                <a:lnTo>
                                  <a:pt x="2931" y="2623"/>
                                </a:lnTo>
                                <a:lnTo>
                                  <a:pt x="2952" y="2631"/>
                                </a:lnTo>
                                <a:lnTo>
                                  <a:pt x="2976" y="2636"/>
                                </a:lnTo>
                                <a:lnTo>
                                  <a:pt x="3000" y="2640"/>
                                </a:lnTo>
                                <a:lnTo>
                                  <a:pt x="3027" y="2643"/>
                                </a:lnTo>
                                <a:lnTo>
                                  <a:pt x="3055" y="2644"/>
                                </a:lnTo>
                                <a:lnTo>
                                  <a:pt x="3085" y="2644"/>
                                </a:lnTo>
                                <a:lnTo>
                                  <a:pt x="3093" y="2644"/>
                                </a:lnTo>
                                <a:lnTo>
                                  <a:pt x="3112" y="2644"/>
                                </a:lnTo>
                                <a:lnTo>
                                  <a:pt x="3142" y="2643"/>
                                </a:lnTo>
                                <a:lnTo>
                                  <a:pt x="3181" y="2640"/>
                                </a:lnTo>
                                <a:lnTo>
                                  <a:pt x="3203" y="2637"/>
                                </a:lnTo>
                                <a:lnTo>
                                  <a:pt x="3228" y="2633"/>
                                </a:lnTo>
                                <a:lnTo>
                                  <a:pt x="3253" y="2627"/>
                                </a:lnTo>
                                <a:lnTo>
                                  <a:pt x="3279" y="2621"/>
                                </a:lnTo>
                                <a:lnTo>
                                  <a:pt x="3306" y="2614"/>
                                </a:lnTo>
                                <a:lnTo>
                                  <a:pt x="3334" y="2604"/>
                                </a:lnTo>
                                <a:lnTo>
                                  <a:pt x="3363" y="2593"/>
                                </a:lnTo>
                                <a:lnTo>
                                  <a:pt x="3391" y="2581"/>
                                </a:lnTo>
                                <a:lnTo>
                                  <a:pt x="3469" y="2581"/>
                                </a:lnTo>
                                <a:lnTo>
                                  <a:pt x="3469" y="3062"/>
                                </a:lnTo>
                                <a:lnTo>
                                  <a:pt x="3464" y="3063"/>
                                </a:lnTo>
                                <a:lnTo>
                                  <a:pt x="3450" y="3067"/>
                                </a:lnTo>
                                <a:lnTo>
                                  <a:pt x="3426" y="3074"/>
                                </a:lnTo>
                                <a:lnTo>
                                  <a:pt x="3395" y="3081"/>
                                </a:lnTo>
                                <a:lnTo>
                                  <a:pt x="3354" y="3090"/>
                                </a:lnTo>
                                <a:lnTo>
                                  <a:pt x="3306" y="3098"/>
                                </a:lnTo>
                                <a:lnTo>
                                  <a:pt x="3251" y="3107"/>
                                </a:lnTo>
                                <a:lnTo>
                                  <a:pt x="3188" y="3115"/>
                                </a:lnTo>
                                <a:lnTo>
                                  <a:pt x="3155" y="3118"/>
                                </a:lnTo>
                                <a:lnTo>
                                  <a:pt x="3120" y="3122"/>
                                </a:lnTo>
                                <a:lnTo>
                                  <a:pt x="3084" y="3125"/>
                                </a:lnTo>
                                <a:lnTo>
                                  <a:pt x="3046" y="3127"/>
                                </a:lnTo>
                                <a:lnTo>
                                  <a:pt x="3007" y="3129"/>
                                </a:lnTo>
                                <a:lnTo>
                                  <a:pt x="2966" y="3130"/>
                                </a:lnTo>
                                <a:lnTo>
                                  <a:pt x="2924" y="3131"/>
                                </a:lnTo>
                                <a:lnTo>
                                  <a:pt x="2881" y="3130"/>
                                </a:lnTo>
                                <a:lnTo>
                                  <a:pt x="2836" y="3129"/>
                                </a:lnTo>
                                <a:lnTo>
                                  <a:pt x="2791" y="3128"/>
                                </a:lnTo>
                                <a:lnTo>
                                  <a:pt x="2745" y="3125"/>
                                </a:lnTo>
                                <a:lnTo>
                                  <a:pt x="2697" y="3121"/>
                                </a:lnTo>
                                <a:lnTo>
                                  <a:pt x="2649" y="3115"/>
                                </a:lnTo>
                                <a:lnTo>
                                  <a:pt x="2599" y="3109"/>
                                </a:lnTo>
                                <a:lnTo>
                                  <a:pt x="2549" y="3101"/>
                                </a:lnTo>
                                <a:lnTo>
                                  <a:pt x="2498" y="3093"/>
                                </a:lnTo>
                                <a:lnTo>
                                  <a:pt x="2483" y="3091"/>
                                </a:lnTo>
                                <a:lnTo>
                                  <a:pt x="2442" y="3080"/>
                                </a:lnTo>
                                <a:lnTo>
                                  <a:pt x="2413" y="3072"/>
                                </a:lnTo>
                                <a:lnTo>
                                  <a:pt x="2381" y="3060"/>
                                </a:lnTo>
                                <a:lnTo>
                                  <a:pt x="2364" y="3053"/>
                                </a:lnTo>
                                <a:lnTo>
                                  <a:pt x="2346" y="3045"/>
                                </a:lnTo>
                                <a:lnTo>
                                  <a:pt x="2327" y="3037"/>
                                </a:lnTo>
                                <a:lnTo>
                                  <a:pt x="2308" y="3028"/>
                                </a:lnTo>
                                <a:lnTo>
                                  <a:pt x="2289" y="3017"/>
                                </a:lnTo>
                                <a:lnTo>
                                  <a:pt x="2270" y="3007"/>
                                </a:lnTo>
                                <a:lnTo>
                                  <a:pt x="2251" y="2994"/>
                                </a:lnTo>
                                <a:lnTo>
                                  <a:pt x="2230" y="2981"/>
                                </a:lnTo>
                                <a:lnTo>
                                  <a:pt x="2211" y="2967"/>
                                </a:lnTo>
                                <a:lnTo>
                                  <a:pt x="2192" y="2951"/>
                                </a:lnTo>
                                <a:lnTo>
                                  <a:pt x="2173" y="2935"/>
                                </a:lnTo>
                                <a:lnTo>
                                  <a:pt x="2154" y="2917"/>
                                </a:lnTo>
                                <a:lnTo>
                                  <a:pt x="2136" y="2899"/>
                                </a:lnTo>
                                <a:lnTo>
                                  <a:pt x="2119" y="2879"/>
                                </a:lnTo>
                                <a:lnTo>
                                  <a:pt x="2103" y="2857"/>
                                </a:lnTo>
                                <a:lnTo>
                                  <a:pt x="2087" y="2835"/>
                                </a:lnTo>
                                <a:lnTo>
                                  <a:pt x="2072" y="2811"/>
                                </a:lnTo>
                                <a:lnTo>
                                  <a:pt x="2058" y="2786"/>
                                </a:lnTo>
                                <a:lnTo>
                                  <a:pt x="2045" y="2760"/>
                                </a:lnTo>
                                <a:lnTo>
                                  <a:pt x="2035" y="2731"/>
                                </a:lnTo>
                                <a:lnTo>
                                  <a:pt x="2033" y="2725"/>
                                </a:lnTo>
                                <a:lnTo>
                                  <a:pt x="2026" y="2707"/>
                                </a:lnTo>
                                <a:lnTo>
                                  <a:pt x="2018" y="2681"/>
                                </a:lnTo>
                                <a:lnTo>
                                  <a:pt x="2007" y="2644"/>
                                </a:lnTo>
                                <a:lnTo>
                                  <a:pt x="2003" y="2623"/>
                                </a:lnTo>
                                <a:lnTo>
                                  <a:pt x="1998" y="2601"/>
                                </a:lnTo>
                                <a:lnTo>
                                  <a:pt x="1993" y="2576"/>
                                </a:lnTo>
                                <a:lnTo>
                                  <a:pt x="1989" y="2550"/>
                                </a:lnTo>
                                <a:lnTo>
                                  <a:pt x="1985" y="2522"/>
                                </a:lnTo>
                                <a:lnTo>
                                  <a:pt x="1982" y="2494"/>
                                </a:lnTo>
                                <a:lnTo>
                                  <a:pt x="1980" y="2464"/>
                                </a:lnTo>
                                <a:lnTo>
                                  <a:pt x="1978" y="2434"/>
                                </a:lnTo>
                                <a:lnTo>
                                  <a:pt x="1978" y="1354"/>
                                </a:lnTo>
                                <a:lnTo>
                                  <a:pt x="1101" y="1354"/>
                                </a:lnTo>
                                <a:lnTo>
                                  <a:pt x="1101" y="3086"/>
                                </a:lnTo>
                                <a:lnTo>
                                  <a:pt x="325" y="3086"/>
                                </a:lnTo>
                                <a:lnTo>
                                  <a:pt x="326" y="1354"/>
                                </a:lnTo>
                                <a:lnTo>
                                  <a:pt x="0" y="1354"/>
                                </a:lnTo>
                                <a:lnTo>
                                  <a:pt x="0" y="871"/>
                                </a:lnTo>
                                <a:lnTo>
                                  <a:pt x="333" y="871"/>
                                </a:lnTo>
                                <a:lnTo>
                                  <a:pt x="332" y="851"/>
                                </a:lnTo>
                                <a:lnTo>
                                  <a:pt x="331" y="793"/>
                                </a:lnTo>
                                <a:lnTo>
                                  <a:pt x="332" y="754"/>
                                </a:lnTo>
                                <a:lnTo>
                                  <a:pt x="335" y="709"/>
                                </a:lnTo>
                                <a:lnTo>
                                  <a:pt x="338" y="685"/>
                                </a:lnTo>
                                <a:lnTo>
                                  <a:pt x="341" y="659"/>
                                </a:lnTo>
                                <a:lnTo>
                                  <a:pt x="346" y="634"/>
                                </a:lnTo>
                                <a:lnTo>
                                  <a:pt x="350" y="606"/>
                                </a:lnTo>
                                <a:lnTo>
                                  <a:pt x="356" y="578"/>
                                </a:lnTo>
                                <a:lnTo>
                                  <a:pt x="363" y="551"/>
                                </a:lnTo>
                                <a:lnTo>
                                  <a:pt x="370" y="522"/>
                                </a:lnTo>
                                <a:lnTo>
                                  <a:pt x="380" y="493"/>
                                </a:lnTo>
                                <a:lnTo>
                                  <a:pt x="389" y="464"/>
                                </a:lnTo>
                                <a:lnTo>
                                  <a:pt x="401" y="436"/>
                                </a:lnTo>
                                <a:lnTo>
                                  <a:pt x="414" y="407"/>
                                </a:lnTo>
                                <a:lnTo>
                                  <a:pt x="427" y="378"/>
                                </a:lnTo>
                                <a:lnTo>
                                  <a:pt x="443" y="350"/>
                                </a:lnTo>
                                <a:lnTo>
                                  <a:pt x="460" y="323"/>
                                </a:lnTo>
                                <a:lnTo>
                                  <a:pt x="479" y="296"/>
                                </a:lnTo>
                                <a:lnTo>
                                  <a:pt x="500" y="271"/>
                                </a:lnTo>
                                <a:lnTo>
                                  <a:pt x="522" y="246"/>
                                </a:lnTo>
                                <a:lnTo>
                                  <a:pt x="546" y="222"/>
                                </a:lnTo>
                                <a:lnTo>
                                  <a:pt x="572" y="199"/>
                                </a:lnTo>
                                <a:lnTo>
                                  <a:pt x="601" y="179"/>
                                </a:lnTo>
                                <a:lnTo>
                                  <a:pt x="605" y="176"/>
                                </a:lnTo>
                                <a:lnTo>
                                  <a:pt x="617" y="166"/>
                                </a:lnTo>
                                <a:lnTo>
                                  <a:pt x="638" y="153"/>
                                </a:lnTo>
                                <a:lnTo>
                                  <a:pt x="668" y="136"/>
                                </a:lnTo>
                                <a:lnTo>
                                  <a:pt x="686" y="127"/>
                                </a:lnTo>
                                <a:lnTo>
                                  <a:pt x="707" y="117"/>
                                </a:lnTo>
                                <a:lnTo>
                                  <a:pt x="730" y="107"/>
                                </a:lnTo>
                                <a:lnTo>
                                  <a:pt x="756" y="96"/>
                                </a:lnTo>
                                <a:lnTo>
                                  <a:pt x="784" y="85"/>
                                </a:lnTo>
                                <a:lnTo>
                                  <a:pt x="813" y="75"/>
                                </a:lnTo>
                                <a:lnTo>
                                  <a:pt x="846" y="65"/>
                                </a:lnTo>
                                <a:lnTo>
                                  <a:pt x="882" y="54"/>
                                </a:lnTo>
                                <a:lnTo>
                                  <a:pt x="921" y="45"/>
                                </a:lnTo>
                                <a:lnTo>
                                  <a:pt x="961" y="36"/>
                                </a:lnTo>
                                <a:lnTo>
                                  <a:pt x="1005" y="28"/>
                                </a:lnTo>
                                <a:lnTo>
                                  <a:pt x="1050" y="20"/>
                                </a:lnTo>
                                <a:lnTo>
                                  <a:pt x="1099" y="14"/>
                                </a:lnTo>
                                <a:lnTo>
                                  <a:pt x="1150" y="9"/>
                                </a:lnTo>
                                <a:lnTo>
                                  <a:pt x="1205" y="4"/>
                                </a:lnTo>
                                <a:lnTo>
                                  <a:pt x="1262" y="1"/>
                                </a:lnTo>
                                <a:lnTo>
                                  <a:pt x="1321" y="0"/>
                                </a:lnTo>
                                <a:lnTo>
                                  <a:pt x="1384" y="0"/>
                                </a:lnTo>
                                <a:lnTo>
                                  <a:pt x="1450" y="2"/>
                                </a:lnTo>
                                <a:lnTo>
                                  <a:pt x="1519" y="6"/>
                                </a:lnTo>
                                <a:lnTo>
                                  <a:pt x="1592" y="13"/>
                                </a:lnTo>
                                <a:lnTo>
                                  <a:pt x="1666" y="21"/>
                                </a:lnTo>
                                <a:lnTo>
                                  <a:pt x="1744" y="32"/>
                                </a:lnTo>
                                <a:lnTo>
                                  <a:pt x="1824" y="45"/>
                                </a:lnTo>
                                <a:lnTo>
                                  <a:pt x="1824" y="544"/>
                                </a:lnTo>
                                <a:lnTo>
                                  <a:pt x="1762" y="544"/>
                                </a:lnTo>
                                <a:lnTo>
                                  <a:pt x="1738" y="538"/>
                                </a:lnTo>
                                <a:lnTo>
                                  <a:pt x="1677" y="523"/>
                                </a:lnTo>
                                <a:lnTo>
                                  <a:pt x="1635" y="514"/>
                                </a:lnTo>
                                <a:lnTo>
                                  <a:pt x="1587" y="506"/>
                                </a:lnTo>
                                <a:lnTo>
                                  <a:pt x="1562" y="503"/>
                                </a:lnTo>
                                <a:lnTo>
                                  <a:pt x="1536" y="500"/>
                                </a:lnTo>
                                <a:lnTo>
                                  <a:pt x="1509" y="496"/>
                                </a:lnTo>
                                <a:lnTo>
                                  <a:pt x="1481" y="494"/>
                                </a:lnTo>
                                <a:lnTo>
                                  <a:pt x="1453" y="493"/>
                                </a:lnTo>
                                <a:lnTo>
                                  <a:pt x="1426" y="493"/>
                                </a:lnTo>
                                <a:lnTo>
                                  <a:pt x="1397" y="493"/>
                                </a:lnTo>
                                <a:lnTo>
                                  <a:pt x="1369" y="494"/>
                                </a:lnTo>
                                <a:lnTo>
                                  <a:pt x="1342" y="497"/>
                                </a:lnTo>
                                <a:lnTo>
                                  <a:pt x="1315" y="502"/>
                                </a:lnTo>
                                <a:lnTo>
                                  <a:pt x="1289" y="507"/>
                                </a:lnTo>
                                <a:lnTo>
                                  <a:pt x="1263" y="513"/>
                                </a:lnTo>
                                <a:lnTo>
                                  <a:pt x="1239" y="522"/>
                                </a:lnTo>
                                <a:lnTo>
                                  <a:pt x="1215" y="531"/>
                                </a:lnTo>
                                <a:lnTo>
                                  <a:pt x="1193" y="544"/>
                                </a:lnTo>
                                <a:lnTo>
                                  <a:pt x="1173" y="557"/>
                                </a:lnTo>
                                <a:lnTo>
                                  <a:pt x="1154" y="573"/>
                                </a:lnTo>
                                <a:lnTo>
                                  <a:pt x="1137" y="591"/>
                                </a:lnTo>
                                <a:lnTo>
                                  <a:pt x="1122" y="611"/>
                                </a:lnTo>
                                <a:lnTo>
                                  <a:pt x="1109" y="634"/>
                                </a:lnTo>
                                <a:lnTo>
                                  <a:pt x="1107" y="639"/>
                                </a:lnTo>
                                <a:lnTo>
                                  <a:pt x="1102" y="653"/>
                                </a:lnTo>
                                <a:lnTo>
                                  <a:pt x="1095" y="675"/>
                                </a:lnTo>
                                <a:lnTo>
                                  <a:pt x="1088" y="704"/>
                                </a:lnTo>
                                <a:lnTo>
                                  <a:pt x="1084" y="721"/>
                                </a:lnTo>
                                <a:lnTo>
                                  <a:pt x="1081" y="739"/>
                                </a:lnTo>
                                <a:lnTo>
                                  <a:pt x="1079" y="758"/>
                                </a:lnTo>
                                <a:lnTo>
                                  <a:pt x="1077" y="780"/>
                                </a:lnTo>
                                <a:lnTo>
                                  <a:pt x="1076" y="801"/>
                                </a:lnTo>
                                <a:lnTo>
                                  <a:pt x="1076" y="823"/>
                                </a:lnTo>
                                <a:lnTo>
                                  <a:pt x="1077" y="846"/>
                                </a:lnTo>
                                <a:lnTo>
                                  <a:pt x="1079" y="869"/>
                                </a:lnTo>
                                <a:close/>
                              </a:path>
                            </a:pathLst>
                          </a:custGeom>
                          <a:solidFill>
                            <a:srgbClr val="024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30A8651C" id="Group 16" o:spid="_x0000_s1026" style="position:absolute;left:0;text-align:left;margin-left:353.15pt;margin-top:.8pt;width:128.35pt;height:23.8pt;z-index:251656704" coordorigin="2352,4130" coordsize="239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">
                <o:lock v:ext="edit" aspectratio="t"/>
                <v:shape id="Freeform 17" o:spid="_x0000_s1027" style="position:absolute;left:2352;top:4152;width:406;height:427;visibility:visible;mso-wrap-style:square;v-text-anchor:top" coordsize="2884,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" path="m2884,2937r-785,l747,921r,2016l,2937,,,976,,2137,1682,2137,r747,l2884,2937xe" fillcolor="#024182" stroked="f">
                  <v:path arrowok="t" o:connecttype="custom" o:connectlocs="406,427;295,427;105,134;105,427;0,427;0,0;137,0;301,245;301,0;406,0;406,427" o:connectangles="0,0,0,0,0,0,0,0,0,0,0"/>
                  <o:lock v:ext="edit" aspectratio="t"/>
                </v:shape>
                <v:shape id="Freeform 18" o:spid="_x0000_s1028" style="position:absolute;left:2788;top:4248;width:358;height:339;visibility:visible;mso-wrap-style:square;v-text-anchor:top" coordsize="2532,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" path="m1761,894r-1,-28l1758,839r-4,-25l1751,788r-4,-24l1742,740r-7,-22l1728,697r-8,-22l1712,656r-10,-19l1692,619r-12,-17l1668,585r-12,-15l1642,555r-14,-14l1612,528r-17,-11l1578,505r-19,-10l1540,486r-21,-9l1498,470r-22,-7l1452,457r-24,-5l1403,448r-27,-3l1348,443r-27,-2l1291,441r-27,l1237,443r-26,2l1186,447r-25,5l1137,456r-24,5l1090,468r-22,7l1045,484r-21,8l1004,502r-20,10l965,524r-19,12l927,549r-17,13l894,577r-16,16l865,610r-14,18l839,648r-12,20l817,689r-10,22l799,734r-8,24l785,783r-5,26l774,836r-3,29l769,894r992,xm2532,1311r-1761,l773,1344r4,31l784,1405r6,30l799,1463r9,27l820,1517r13,25l846,1567r16,24l879,1614r19,21l918,1656r21,19l961,1695r24,17l1010,1729r28,16l1066,1759r29,14l1127,1785r32,12l1194,1807r35,9l1266,1824r39,8l1345,1837r42,6l1429,1846r45,3l1519,1850r48,1l1597,1851r31,-1l1658,1848r29,-2l1717,1843r30,-4l1777,1835r30,-5l1836,1824r29,-6l1895,1812r28,-8l1952,1797r29,-10l2010,1779r28,-11l2095,1748r52,-22l2197,1704r46,-22l2287,1659r40,-22l2365,1614r35,-24l2485,1590r,571l2420,2184r-63,22l2294,2226r-61,18l2172,2261r-60,15l2053,2289r-58,12l1937,2311r-60,9l1816,2327r-63,7l1688,2338r-65,3l1556,2343r-69,1l1442,2344r-45,-1l1355,2342r-43,-2l1270,2337r-42,-3l1188,2330r-41,-5l1108,2321r-38,-6l1031,2309r-37,-7l957,2295r-36,-8l886,2278r-35,-8l817,2260r-34,-11l750,2239r-32,-12l687,2215r-31,-12l625,2190r-29,-14l567,2161r-28,-15l512,2131r-28,-16l458,2098r-25,-17l407,2063r-24,-19l360,2026r-23,-20l315,1986r-21,-21l273,1945r-20,-22l234,1901r-18,-22l198,1855r-17,-23l165,1808r-15,-24l135,1758r-14,-25l109,1707,96,1681,84,1654,74,1626,63,1599r-9,-29l46,1541r-9,-30l30,1482r-5,-30l18,1421r-4,-32l10,1357,7,1325,3,1292,1,1258,,1225r,-35l,1156r1,-33l3,1090r3,-33l9,1025r4,-32l17,961r6,-31l29,899r6,-30l43,839r8,-28l60,782r9,-28l80,725,91,699r11,-28l115,645r13,-26l142,593r15,-25l172,543r16,-24l204,495r18,-23l241,449r18,-23l279,405r20,-23l319,362r23,-21l364,321r22,-20l410,282r24,-19l458,246r26,-18l509,212r26,-16l562,180r27,-14l617,151r29,-13l674,126r29,-13l733,101,764,91,794,80,825,70r32,-8l890,53r33,-8l956,38r34,-7l1025,26r35,-6l1095,15r36,-3l1169,7r37,-2l1243,3r38,-2l1321,r39,l1396,r35,1l1466,2r34,2l1534,6r34,4l1601,13r32,4l1665,21r31,6l1727,32r30,6l1785,45r30,7l1843,61r27,7l1898,78r27,8l1950,97r26,11l2001,118r25,12l2049,142r23,12l2095,167r22,14l2138,195r21,15l2180,225r19,16l2218,257r19,17l2255,292r17,17l2289,327r17,19l2322,365r15,21l2352,406r14,20l2380,447r12,22l2404,491r13,22l2427,537r11,23l2449,584r8,24l2467,633r8,25l2483,684r7,26l2496,737r7,28l2508,792r4,28l2517,849r4,29l2524,907r2,30l2528,968r2,31l2530,1031r2,31l2532,1311xe" fillcolor="#024182" stroked="f">
                  <v:path arrowok="t" o:connecttype="custom" o:connectlocs="247,110;241,92;230,78;215,69;195,64;171,64;151,69;134,78;120,91;112,110;249,129;112,208;122,230;139,248;164,260;196,267;230,268;255,265;280,258;317,243;351,313;299,329;248,338;198,339;162,336;130,331;102,322;76,310;54,296;36,278;21,258;10,235;4,210;0,182;1,153;5,126;13,101;24,79;39,59;58,41;79,26;104,15;131,7;160,2;192,0;222,1;248,5;272,12;293,22;311,35;326,50;338,68;347,88;354,111;357,136" o:connectangles="0,0,0,0,0,0,0,0,0,0,0,0,0,0,0,0,0,0,0,0,0,0,0,0,0,0,0,0,0,0,0,0,0,0,0,0,0,0,0,0,0,0,0,0,0,0,0,0,0,0,0,0,0,0,0"/>
                  <o:lock v:ext="edit" aspectratio="t" verticies="t"/>
                </v:shape>
                <v:shape id="Freeform 19" o:spid="_x0000_s1029" style="position:absolute;left:3173;top:4256;width:338;height:331;visibility:visible;mso-wrap-style:square;v-text-anchor:top" coordsize="2397,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" path="m2397,2218r-770,l1627,1975r-52,36l1523,2045r-50,32l1424,2107r-48,28l1330,2159r-46,24l1239,2203r-22,9l1195,2222r-24,7l1147,2237r-25,7l1098,2251r-26,5l1047,2261r-27,6l993,2270r-28,3l937,2276r-28,2l880,2279r-30,2l820,2282r-48,-1l725,2277r-47,-3l634,2268r-43,-8l549,2252r-39,-11l471,2228r-38,-14l398,2199r-18,-9l363,2181r-16,-9l330,2162r-16,-10l299,2142r-15,-12l269,2120r-15,-12l240,2095r-14,-13l212,2070r-12,-14l187,2042r-12,-14l162,2013r-10,-15l140,1983r-11,-16l120,1951r-10,-17l101,1917,91,1900r-8,-17l75,1864r-7,-18l60,1827r-7,-19l41,1768,29,1727r-8,-43l13,1639,7,1592,3,1546,1,1496,,1446,,,770,r,1102l770,1143r2,39l772,1220r2,36l775,1290r2,32l779,1353r3,29l785,1409r5,26l795,1459r6,25l808,1506r8,22l826,1548r9,18l846,1584r13,16l871,1616r15,14l901,1643r18,11l937,1664r21,9l979,1681r22,6l1027,1694r27,4l1084,1702r31,2l1149,1706r35,l1208,1706r26,-2l1259,1702r27,-4l1314,1694r27,-7l1370,1681r29,-8l1429,1664r29,-10l1487,1644r29,-12l1543,1619r29,-14l1600,1590r27,-16l1627,r770,l2397,2218xe" fillcolor="#024182" stroked="f">
                  <v:path arrowok="t" o:connecttype="custom" o:connectlocs="229,322;222,292;208,301;194,310;181,317;172,321;165,323;158,325;151,327;144,329;136,330;128,330;120,331;109,331;96,330;83,328;72,325;61,321;54,318;49,315;44,312;40,309;36,306;32,302;28,298;25,294;21,290;18,285;16,281;13,276;11,270;8,265;6,256;3,244;1,231;0,217;0,0;109,160;109,171;109,182;110,192;110,200;111,208;113,215;115,222;118,227;121,232;125,236;130,240;135,243;141,245;149,246;157,247;167,247;174,247;181,246;189,245;197,243;206,240;214,237;222,233;229,228;338,0" o:connectangles="0,0,0,0,0,0,0,0,0,0,0,0,0,0,0,0,0,0,0,0,0,0,0,0,0,0,0,0,0,0,0,0,0,0,0,0,0,0,0,0,0,0,0,0,0,0,0,0,0,0,0,0,0,0,0,0,0,0,0,0,0,0,0"/>
                  <o:lock v:ext="edit" aspectratio="t"/>
                </v:shape>
                <v:shape id="Freeform 20" o:spid="_x0000_s1030" style="position:absolute;left:3541;top:4248;width:316;height:339;visibility:visible;mso-wrap-style:square;v-text-anchor:top" coordsize="2241,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" path="m2241,1574r,21l2240,1616r-2,22l2236,1658r-3,20l2230,1698r-5,21l2220,1738r-5,19l2208,1776r-6,18l2195,1814r-9,18l2178,1850r-10,17l2158,1885r-10,17l2136,1919r-12,16l2112,1952r-14,16l2084,1984r-15,15l2054,2015r-16,15l2021,2045r-17,15l1986,2073r-18,14l1949,2101r-20,14l1909,2128r-22,12l1866,2153r-22,12l1821,2177r-22,11l1776,2199r-25,11l1727,2220r-25,10l1677,2238r-26,10l1625,2256r-54,15l1514,2285r-57,13l1397,2309r-61,8l1272,2325r-66,6l1139,2334r-69,4l999,2339r-80,-1l842,2334r-75,-4l693,2325r-72,-9l552,2307r-68,-11l418,2283r-64,-14l295,2254r-58,-14l183,2225r-50,-15l85,2194,41,2178,,2161,,1578r70,l100,1597r33,19l167,1638r37,21l225,1670r21,11l270,1692r26,12l323,1717r30,11l385,1741r34,12l449,1765r32,10l513,1785r34,9l581,1804r36,10l653,1822r37,9l729,1838r39,6l807,1850r41,4l888,1858r41,2l972,1861r42,2l1070,1861r51,-2l1169,1856r43,-5l1253,1844r36,-7l1306,1832r16,-5l1337,1822r13,-5l1363,1810r13,-6l1388,1798r10,-7l1408,1784r8,-8l1425,1768r7,-9l1439,1751r5,-9l1448,1733r4,-10l1456,1713r2,-10l1459,1692r1,-11l1459,1661r-3,-18l1454,1635r-4,-9l1447,1619r-4,-8l1439,1604r-5,-7l1429,1591r-5,-6l1417,1579r-7,-5l1404,1569r-9,-6l1377,1555r-21,-10l1331,1537r-28,-9l1271,1518r-36,-8l1195,1501r-42,-8l1129,1489r-23,-5l1079,1480r-27,-5l1022,1471r-32,-6l956,1460r-36,-5l884,1449r-35,-5l815,1439r-34,-7l748,1426r-32,-8l685,1412r-31,-7l614,1395r-39,-12l538,1372r-36,-12l467,1347r-34,-14l401,1318r-31,-15l340,1288r-28,-17l285,1254r-25,-17l235,1218r-23,-19l191,1180r-22,-20l150,1138r-18,-22l116,1094r-16,-24l86,1047,74,1022,62,998,51,972,42,946,34,919,27,891,22,862,17,834,14,805,12,774r,-31l12,724r1,-20l14,685r2,-20l19,646r4,-19l27,609r5,-18l37,573r7,-18l50,537r8,-18l65,501,75,484r8,-17l94,451r9,-17l115,418r12,-16l140,386r12,-16l166,355r15,-15l196,325r15,-15l228,295r17,-14l262,267r18,-15l299,238r19,-12l338,212r22,-13l381,186r21,-12l424,162r23,-11l469,139r25,-9l517,119r24,-10l566,100r25,-9l618,83,671,67,725,53,783,40,841,30,902,20r61,-7l1028,7r66,-4l1162,1,1232,r67,1l1365,3r65,4l1495,13r64,7l1623,29r62,9l1747,50r60,13l1863,75r53,14l1966,102r47,14l2055,130r40,14l2131,158r,561l2065,719r-44,-26l1977,668r-47,-24l1882,622r-49,-23l1782,580r-52,-19l1676,543r-56,-16l1566,514r-55,-12l1456,493r-56,-8l1345,480r-56,-3l1233,476r-45,l1144,478r-42,4l1062,488r-38,6l988,501r-35,10l921,523r-16,5l891,534r-14,7l865,548r-12,8l843,563r-9,8l825,579r-7,9l811,596r-5,9l801,614r-3,10l795,635r-2,9l793,655r1,19l797,692r5,17l808,724r3,7l816,739r5,6l826,752r12,12l851,775r8,5l868,786r10,5l890,796r27,10l948,817r36,10l1025,838r47,10l1122,858r30,5l1182,869r31,5l1244,879r32,6l1309,890r33,5l1376,901r33,5l1443,911r34,7l1511,924r34,7l1579,938r34,8l1647,953r38,10l1721,972r34,11l1790,994r31,12l1853,1019r30,14l1912,1047r26,15l1965,1077r24,15l2014,1110r22,17l2057,1145r21,19l2096,1183r18,20l2130,1223r16,22l2159,1266r13,22l2184,1312r12,23l2205,1359r9,25l2221,1410r7,25l2232,1462r4,27l2239,1516r1,29l2241,1574xe" fillcolor="#024182" stroked="f">
                  <v:path arrowok="t" o:connecttype="custom" o:connectlocs="315,243;311,260;303,276;292,290;278,302;260,314;240,323;205,333;151,339;88,336;33,325;0,229;32,242;54,252;82,261;114,268;151,270;184,266;196,261;203,254;206,245;204,235;200,229;188,223;159,216;135,212;105,207;76,199;48,187;27,171;12,152;4,129;2,105;4,88;9,73;18,58;30,45;45,33;63,22;83,13;127,3;183,0;238,6;284,17;285,100;244,81;197,70;155,70;128,77;118,83;113,90;113,103;118,111;129,117;162,125;189,130;218,135;247,142;273,154;293,169;306,187;314,208" o:connectangles="0,0,0,0,0,0,0,0,0,0,0,0,0,0,0,0,0,0,0,0,0,0,0,0,0,0,0,0,0,0,0,0,0,0,0,0,0,0,0,0,0,0,0,0,0,0,0,0,0,0,0,0,0,0,0,0,0,0,0,0,0,0"/>
                  <o:lock v:ext="edit" aspectratio="t"/>
                </v:shape>
                <v:shape id="Freeform 21" o:spid="_x0000_s1031" style="position:absolute;left:3878;top:4248;width:370;height:341;visibility:visible;mso-wrap-style:square;v-text-anchor:top" coordsize="2624,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" path="m1680,1720r18,-22l1715,1675r16,-24l1746,1626r14,-26l1772,1573r11,-29l1793,1515r8,-31l1809,1450r6,-38l1820,1372r5,-43l1828,1283r2,-49l1830,1183r,-48l1828,1089r-3,-44l1820,1002r-5,-39l1809,924r-9,-36l1792,854r-11,-32l1771,791r-12,-28l1746,735r-14,-26l1717,685r-16,-23l1684,642r-17,-20l1648,604r-19,-16l1609,573r-21,-14l1566,546r-23,-10l1520,527r-25,-8l1471,512r-26,-5l1420,502r-27,-4l1367,495r-27,-1l1312,493r-27,1l1258,495r-26,2l1207,501r-24,3l1159,509r-23,5l1114,521r-22,8l1071,538r-21,12l1028,562r-20,15l988,594r-20,18l948,632r-17,20l915,674r-16,24l884,723r-13,28l858,781r-11,31l835,844r-10,35l817,916r-8,39l804,996r-4,44l797,1085r-2,48l794,1183r1,45l796,1272r3,41l803,1354r4,38l814,1429r7,35l830,1499r9,33l850,1562r13,30l875,1620r14,26l904,1670r16,23l937,1714r18,19l973,1750r19,16l1013,1781r20,14l1055,1806r22,11l1101,1827r24,8l1151,1843r25,6l1203,1853r27,4l1259,1861r29,1l1319,1863r25,-1l1370,1861r25,-2l1421,1854r24,-4l1471,1845r23,-8l1519,1830r23,-9l1564,1811r22,-12l1607,1786r19,-14l1645,1756r18,-18l1680,1720xm2624,1179r-1,34l2622,1246r-1,33l2619,1312r-3,32l2611,1376r-4,31l2602,1438r-5,31l2590,1499r-7,28l2575,1556r-8,29l2558,1614r-10,27l2538,1668r-12,27l2515,1721r-13,26l2489,1772r-14,25l2460,1821r-14,25l2430,1869r-16,23l2397,1915r-18,22l2359,1959r-19,21l2321,2000r-21,21l2280,2041r-23,19l2235,2079r-23,18l2188,2115r-23,17l2140,2148r-25,16l2089,2179r-26,14l2036,2207r-26,14l1982,2233r-29,12l1925,2256r-30,12l1865,2277r-31,10l1803,2295r-31,9l1740,2311r-33,8l1674,2325r-34,6l1606,2337r-35,4l1536,2345r-37,3l1463,2351r-37,2l1389,2355r-38,1l1312,2356r-39,l1236,2355r-38,-2l1160,2351r-36,-3l1088,2345r-35,-4l1018,2337r-34,-6l950,2325r-33,-6l884,2311r-32,-7l820,2295r-31,-8l758,2277r-29,-9l699,2256r-29,-11l643,2233r-29,-12l587,2207r-26,-14l534,2179r-25,-15l483,2148r-24,-16l435,2115r-23,-18l388,2079r-22,-19l345,2041r-21,-20l302,2000r-19,-20l264,1959r-19,-22l228,1915r-18,-23l194,1869r-16,-23l163,1821r-15,-24l134,1772r-12,-25l109,1721,97,1695,87,1668,76,1641,66,1614r-9,-29l48,1556r-7,-29l33,1499r-6,-30l22,1438r-6,-31l12,1376,9,1344,6,1312,4,1279,1,1246,,1213r,-34l,1145r1,-34l4,1078r2,-33l9,1013r3,-32l16,949r6,-31l28,888r6,-31l41,829r8,-30l58,770r8,-28l76,715,87,687,98,660r12,-26l123,608r12,-25l149,558r15,-24l179,509r16,-23l212,463r17,-23l247,418r18,-22l285,375r19,-20l326,334r21,-20l368,295r24,-19l414,258r23,-17l462,224r24,-16l512,192r25,-15l563,162r26,-14l617,135r28,-12l673,111,702,99,732,88r30,-9l791,69r31,-9l854,52r32,-8l919,37r33,-6l986,25r34,-6l1054,15r35,-4l1125,7r36,-2l1199,3r37,-2l1274,r38,l1351,r38,1l1427,3r37,2l1502,7r36,4l1573,15r35,5l1642,25r34,6l1710,37r32,8l1775,52r32,9l1838,69r30,10l1898,90r30,10l1957,112r27,12l2013,136r26,13l2066,163r27,15l2118,193r25,16l2167,225r25,17l2215,260r22,18l2260,297r22,19l2302,337r21,20l2342,377r20,21l2380,421r18,22l2415,465r16,24l2447,512r15,24l2476,560r14,26l2503,611r13,26l2527,662r11,28l2549,717r9,27l2567,772r8,29l2584,830r6,30l2597,889r5,31l2607,951r4,31l2616,1014r3,32l2621,1079r1,33l2623,1145r1,34xe" fillcolor="#024182" stroked="f">
                  <v:path arrowok="t" o:connecttype="custom" o:connectlocs="250,228;257,192;257,145;248,110;232,87;211,75;185,71;160,74;139,86;123,109;113,144;113,190;120,226;135,251;155,264;182,270;207,267;229,256;370,185;365,217;356,245;343,271;324,293;302,311;275,325;245,334;211,340;174,341;139,337;107,330;79,317;55,301;35,280;19,256;8,229;2,199;0,166;3,133;11,103;23,77;40,54;62,35;87,20;116,9;149,2;185,0;222,2;255,9;284,20;309,35;330,55;347,78;359,104;367,133;370,166" o:connectangles="0,0,0,0,0,0,0,0,0,0,0,0,0,0,0,0,0,0,0,0,0,0,0,0,0,0,0,0,0,0,0,0,0,0,0,0,0,0,0,0,0,0,0,0,0,0,0,0,0,0,0,0,0,0,0"/>
                  <o:lock v:ext="edit" aspectratio="t" verticies="t"/>
                </v:shape>
                <v:shape id="Freeform 22" o:spid="_x0000_s1032" style="position:absolute;left:4263;top:4130;width:488;height:455;visibility:visible;mso-wrap-style:square;v-text-anchor:top" coordsize="3469,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" path="m1079,869r899,l1978,543,2684,239r73,l2757,869r709,l3466,1357r-708,l2758,2355r,14l2762,2403r4,22l2773,2451r5,13l2783,2478r6,14l2796,2506r7,14l2813,2534r11,13l2834,2559r13,13l2861,2584r16,11l2893,2606r18,9l2931,2623r21,8l2976,2636r24,4l3027,2643r28,1l3085,2644r8,l3112,2644r30,-1l3181,2640r22,-3l3228,2633r25,-6l3279,2621r27,-7l3334,2604r29,-11l3391,2581r78,l3469,3062r-5,1l3450,3067r-24,7l3395,3081r-41,9l3306,3098r-55,9l3188,3115r-33,3l3120,3122r-36,3l3046,3127r-39,2l2966,3130r-42,1l2881,3130r-45,-1l2791,3128r-46,-3l2697,3121r-48,-6l2599,3109r-50,-8l2498,3093r-15,-2l2442,3080r-29,-8l2381,3060r-17,-7l2346,3045r-19,-8l2308,3028r-19,-11l2270,3007r-19,-13l2230,2981r-19,-14l2192,2951r-19,-16l2154,2917r-18,-18l2119,2879r-16,-22l2087,2835r-15,-24l2058,2786r-13,-26l2035,2731r-2,-6l2026,2707r-8,-26l2007,2644r-4,-21l1998,2601r-5,-25l1989,2550r-4,-28l1982,2494r-2,-30l1978,2434r,-1080l1101,1354r,1732l325,3086r1,-1732l,1354,,871r333,l332,851r-1,-58l332,754r3,-45l338,685r3,-26l346,634r4,-28l356,578r7,-27l370,522r10,-29l389,464r12,-28l414,407r13,-29l443,350r17,-27l479,296r21,-25l522,246r24,-24l572,199r29,-20l605,176r12,-10l638,153r30,-17l686,127r21,-10l730,107,756,96,784,85,813,75,846,65,882,54r39,-9l961,36r44,-8l1050,20r49,-6l1150,9r55,-5l1262,1,1321,r63,l1450,2r69,4l1592,13r74,8l1744,32r80,13l1824,544r-62,l1738,538r-61,-15l1635,514r-48,-8l1562,503r-26,-3l1509,496r-28,-2l1453,493r-27,l1397,493r-28,1l1342,497r-27,5l1289,507r-26,6l1239,522r-24,9l1193,544r-20,13l1154,573r-17,18l1122,611r-13,23l1107,639r-5,14l1095,675r-7,29l1084,721r-3,18l1079,758r-2,22l1076,801r,22l1077,846r2,23xe" fillcolor="#024182" stroked="f">
                  <v:path arrowok="t" o:connecttype="custom" o:connectlocs="378,35;488,197;389,349;391,360;396,368;402,376;412,381;426,384;438,384;454,383;469,378;488,445;478,448;448,453;428,454;405,455;379,454;351,449;335,445;325,440;314,433;303,424;294,412;286,397;282,384;280,371;278,354;46,448;47,127;47,103;49,88;53,72;60,55;70,39;85,26;94,20;106,14;124,8;148,3;178,0;214,1;257,7;236,76;216,73;201,72;185,73;171,77;160,86;155,95;152,107;151,120" o:connectangles="0,0,0,0,0,0,0,0,0,0,0,0,0,0,0,0,0,0,0,0,0,0,0,0,0,0,0,0,0,0,0,0,0,0,0,0,0,0,0,0,0,0,0,0,0,0,0,0,0,0,0"/>
                  <o:lock v:ext="edit" aspectratio="t"/>
                </v:shape>
              </v:group>
            </w:pict>
          </mc:Fallback>
        </mc:AlternateContent>
      </w:r>
      <w:r w:rsidR="00B70826">
        <w:rPr>
          <w:rFonts w:ascii="黑体" w:eastAsia="黑体" w:hint="eastAsia"/>
          <w:b/>
          <w:sz w:val="36"/>
          <w:szCs w:val="36"/>
          <w:lang w:eastAsia="zh-CN"/>
        </w:rPr>
        <w:t>密级：秘密</w:t>
      </w:r>
    </w:p>
    <w:p w:rsidR="00B70826" w:rsidRDefault="00B70826">
      <w:pPr>
        <w:snapToGrid w:val="0"/>
        <w:rPr>
          <w:rFonts w:eastAsia="楷体_GB2312"/>
          <w:sz w:val="28"/>
          <w:lang w:eastAsia="zh-CN"/>
        </w:rPr>
      </w:pPr>
      <w:r>
        <w:rPr>
          <w:rFonts w:eastAsia="楷体_GB2312" w:hint="eastAsia"/>
          <w:sz w:val="28"/>
          <w:lang w:eastAsia="zh-CN"/>
        </w:rPr>
        <w:t>文件编号：</w:t>
      </w:r>
      <w:r w:rsidRPr="00546234">
        <w:rPr>
          <w:rFonts w:ascii="Times New Roman" w:eastAsia="楷体_GB2312" w:hAnsi="Times New Roman"/>
          <w:sz w:val="28"/>
          <w:lang w:eastAsia="zh-CN"/>
        </w:rPr>
        <w:t>D0</w:t>
      </w:r>
      <w:r w:rsidR="00546234" w:rsidRPr="00546234">
        <w:rPr>
          <w:rFonts w:ascii="Times New Roman" w:eastAsia="楷体_GB2312" w:hAnsi="Times New Roman"/>
          <w:sz w:val="28"/>
          <w:lang w:eastAsia="zh-CN"/>
        </w:rPr>
        <w:t>5</w:t>
      </w:r>
      <w:r w:rsidRPr="00546234">
        <w:rPr>
          <w:rFonts w:ascii="Times New Roman" w:eastAsia="楷体_GB2312" w:hAnsi="Times New Roman"/>
          <w:sz w:val="28"/>
          <w:lang w:eastAsia="zh-CN"/>
        </w:rPr>
        <w:t>-</w:t>
      </w:r>
      <w:r w:rsidR="00546234" w:rsidRPr="00546234">
        <w:rPr>
          <w:rFonts w:ascii="Times New Roman" w:eastAsia="楷体_GB2312" w:hAnsi="Times New Roman"/>
          <w:sz w:val="28"/>
          <w:lang w:eastAsia="zh-CN"/>
        </w:rPr>
        <w:t>IDT</w:t>
      </w:r>
      <w:r w:rsidRPr="00546234">
        <w:rPr>
          <w:rFonts w:ascii="Times New Roman" w:eastAsia="楷体_GB2312" w:hAnsi="Times New Roman"/>
          <w:sz w:val="28"/>
          <w:lang w:eastAsia="zh-CN"/>
        </w:rPr>
        <w:t>0</w:t>
      </w:r>
      <w:r w:rsidR="00546234" w:rsidRPr="00546234">
        <w:rPr>
          <w:rFonts w:ascii="Times New Roman" w:eastAsia="楷体_GB2312" w:hAnsi="Times New Roman"/>
          <w:sz w:val="28"/>
          <w:lang w:eastAsia="zh-CN"/>
        </w:rPr>
        <w:t>71</w:t>
      </w: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AB7914" w:rsidP="00AB7914">
      <w:pPr>
        <w:tabs>
          <w:tab w:val="left" w:pos="2385"/>
        </w:tabs>
        <w:snapToGrid w:val="0"/>
        <w:spacing w:line="360" w:lineRule="auto"/>
        <w:rPr>
          <w:sz w:val="28"/>
          <w:lang w:eastAsia="zh-CN"/>
        </w:rPr>
      </w:pPr>
      <w:r>
        <w:rPr>
          <w:sz w:val="28"/>
          <w:lang w:eastAsia="zh-CN"/>
        </w:rPr>
        <w:tab/>
      </w: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546234">
      <w:pPr>
        <w:snapToGrid w:val="0"/>
        <w:jc w:val="center"/>
        <w:rPr>
          <w:rFonts w:eastAsia="楷体_GB2312"/>
          <w:sz w:val="84"/>
          <w:szCs w:val="84"/>
          <w:lang w:eastAsia="zh-CN"/>
        </w:rPr>
      </w:pPr>
      <w:r>
        <w:rPr>
          <w:rFonts w:eastAsia="楷体_GB2312" w:hint="eastAsia"/>
          <w:sz w:val="84"/>
          <w:szCs w:val="84"/>
          <w:lang w:eastAsia="zh-CN"/>
        </w:rPr>
        <w:t>用户手册</w:t>
      </w:r>
      <w:r w:rsidR="00FC7AFA">
        <w:rPr>
          <w:rFonts w:eastAsia="楷体_GB2312" w:hint="eastAsia"/>
          <w:sz w:val="84"/>
          <w:szCs w:val="84"/>
          <w:lang w:eastAsia="zh-CN"/>
        </w:rPr>
        <w:t>模板</w:t>
      </w:r>
    </w:p>
    <w:p w:rsidR="00B70826" w:rsidRDefault="00B70826">
      <w:pPr>
        <w:snapToGrid w:val="0"/>
        <w:spacing w:line="360" w:lineRule="auto"/>
        <w:jc w:val="center"/>
        <w:rPr>
          <w:rFonts w:ascii="楷体_GB2312" w:eastAsia="楷体_GB2312" w:hAnsi="Arial"/>
          <w:b/>
          <w:sz w:val="28"/>
          <w:lang w:eastAsia="zh-CN"/>
        </w:rPr>
      </w:pPr>
    </w:p>
    <w:p w:rsidR="00B70826" w:rsidRDefault="00B70826">
      <w:pPr>
        <w:snapToGrid w:val="0"/>
        <w:spacing w:line="360" w:lineRule="auto"/>
        <w:jc w:val="center"/>
        <w:rPr>
          <w:rFonts w:ascii="楷体_GB2312" w:eastAsia="楷体_GB2312" w:hAnsi="Arial"/>
          <w:color w:val="000000"/>
          <w:sz w:val="28"/>
          <w:lang w:eastAsia="zh-CN"/>
        </w:rPr>
      </w:pPr>
      <w:r>
        <w:rPr>
          <w:rFonts w:ascii="楷体_GB2312" w:eastAsia="楷体_GB2312" w:hAnsi="Arial" w:hint="eastAsia"/>
          <w:sz w:val="28"/>
          <w:lang w:eastAsia="zh-CN"/>
        </w:rPr>
        <w:t>版本：</w:t>
      </w:r>
      <w:smartTag w:uri="urn:schemas-microsoft-com:office:smarttags" w:element="chsdate">
        <w:smartTagPr>
          <w:attr w:name="IsROCDate" w:val="False"/>
          <w:attr w:name="IsLunarDate" w:val="False"/>
          <w:attr w:name="Day" w:val="30"/>
          <w:attr w:name="Month" w:val="12"/>
          <w:attr w:name="Year" w:val="1899"/>
        </w:smartTagPr>
        <w:r w:rsidR="00546234" w:rsidRPr="00546234">
          <w:rPr>
            <w:rFonts w:ascii="Times New Roman" w:eastAsia="楷体_GB2312" w:hAnsi="Times New Roman"/>
            <w:sz w:val="28"/>
            <w:lang w:eastAsia="zh-CN"/>
          </w:rPr>
          <w:t>0</w:t>
        </w:r>
        <w:r w:rsidR="004A38F7" w:rsidRPr="00546234">
          <w:rPr>
            <w:rFonts w:ascii="Times New Roman" w:eastAsia="楷体_GB2312" w:hAnsi="Times New Roman"/>
            <w:sz w:val="28"/>
            <w:lang w:eastAsia="zh-CN"/>
          </w:rPr>
          <w:t>.</w:t>
        </w:r>
        <w:r w:rsidR="00546234" w:rsidRPr="00546234">
          <w:rPr>
            <w:rFonts w:ascii="Times New Roman" w:eastAsia="楷体_GB2312" w:hAnsi="Times New Roman"/>
            <w:sz w:val="28"/>
            <w:lang w:eastAsia="zh-CN"/>
          </w:rPr>
          <w:t>0</w:t>
        </w:r>
        <w:r w:rsidRPr="00546234">
          <w:rPr>
            <w:rFonts w:ascii="Times New Roman" w:eastAsia="楷体_GB2312" w:hAnsi="Times New Roman"/>
            <w:sz w:val="28"/>
            <w:lang w:eastAsia="zh-CN"/>
          </w:rPr>
          <w:t>.0</w:t>
        </w:r>
      </w:smartTag>
      <w:r w:rsidRPr="00546234">
        <w:rPr>
          <w:rFonts w:ascii="Times New Roman" w:eastAsia="楷体_GB2312" w:hAnsi="Times New Roman"/>
          <w:sz w:val="28"/>
          <w:lang w:eastAsia="zh-CN"/>
        </w:rPr>
        <w:t>-</w:t>
      </w:r>
      <w:r w:rsidR="00546234" w:rsidRPr="00546234">
        <w:rPr>
          <w:rFonts w:ascii="Times New Roman" w:eastAsia="楷体_GB2312" w:hAnsi="Times New Roman"/>
          <w:sz w:val="28"/>
          <w:lang w:eastAsia="zh-CN"/>
        </w:rPr>
        <w:t>1</w:t>
      </w:r>
      <w:r w:rsidRPr="00546234">
        <w:rPr>
          <w:rFonts w:ascii="Times New Roman" w:eastAsia="楷体_GB2312" w:hAnsi="Times New Roman"/>
          <w:sz w:val="28"/>
          <w:lang w:eastAsia="zh-CN"/>
        </w:rPr>
        <w:t>.0.0</w:t>
      </w:r>
    </w:p>
    <w:p w:rsidR="00B70826" w:rsidRPr="00546234" w:rsidRDefault="00B70826">
      <w:pPr>
        <w:snapToGrid w:val="0"/>
        <w:spacing w:line="360" w:lineRule="auto"/>
        <w:jc w:val="center"/>
        <w:rPr>
          <w:rFonts w:ascii="Times New Roman" w:eastAsia="楷体_GB2312" w:hAnsi="Times New Roman"/>
          <w:sz w:val="28"/>
          <w:lang w:eastAsia="zh-CN"/>
        </w:rPr>
      </w:pPr>
      <w:r w:rsidRPr="00546234">
        <w:rPr>
          <w:rFonts w:ascii="Times New Roman" w:eastAsia="楷体_GB2312" w:hAnsi="Times New Roman"/>
          <w:sz w:val="28"/>
          <w:lang w:eastAsia="zh-CN"/>
        </w:rPr>
        <w:t>20</w:t>
      </w:r>
      <w:r w:rsidR="00BB21D8">
        <w:rPr>
          <w:rFonts w:ascii="Times New Roman" w:eastAsia="楷体_GB2312" w:hAnsi="Times New Roman" w:hint="eastAsia"/>
          <w:sz w:val="28"/>
          <w:lang w:eastAsia="zh-CN"/>
        </w:rPr>
        <w:t>17</w:t>
      </w:r>
      <w:r w:rsidRPr="00546234">
        <w:rPr>
          <w:rFonts w:ascii="Times New Roman" w:eastAsia="楷体_GB2312" w:hAnsi="Times New Roman"/>
          <w:sz w:val="28"/>
          <w:lang w:eastAsia="zh-CN"/>
        </w:rPr>
        <w:t>-</w:t>
      </w:r>
      <w:r w:rsidR="00BB21D8">
        <w:rPr>
          <w:rFonts w:ascii="Times New Roman" w:eastAsia="楷体_GB2312" w:hAnsi="Times New Roman" w:hint="eastAsia"/>
          <w:sz w:val="28"/>
          <w:lang w:eastAsia="zh-CN"/>
        </w:rPr>
        <w:t>8</w:t>
      </w:r>
      <w:r w:rsidRPr="00546234">
        <w:rPr>
          <w:rFonts w:ascii="Times New Roman" w:eastAsia="楷体_GB2312" w:hAnsi="Times New Roman"/>
          <w:sz w:val="28"/>
          <w:lang w:eastAsia="zh-CN"/>
        </w:rPr>
        <w:t>-</w:t>
      </w:r>
      <w:r w:rsidR="00BB21D8">
        <w:rPr>
          <w:rFonts w:ascii="Times New Roman" w:eastAsia="楷体_GB2312" w:hAnsi="Times New Roman" w:hint="eastAsia"/>
          <w:sz w:val="28"/>
          <w:lang w:eastAsia="zh-CN"/>
        </w:rPr>
        <w:t>1</w:t>
      </w: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snapToGrid w:val="0"/>
        <w:spacing w:line="360" w:lineRule="auto"/>
        <w:rPr>
          <w:sz w:val="28"/>
          <w:lang w:eastAsia="zh-CN"/>
        </w:rPr>
      </w:pPr>
    </w:p>
    <w:p w:rsidR="00B70826" w:rsidRDefault="00B70826">
      <w:pPr>
        <w:autoSpaceDE w:val="0"/>
        <w:autoSpaceDN w:val="0"/>
        <w:jc w:val="center"/>
        <w:rPr>
          <w:rFonts w:ascii="黑体" w:eastAsia="黑体"/>
          <w:sz w:val="30"/>
          <w:szCs w:val="30"/>
          <w:lang w:eastAsia="zh-CN"/>
        </w:rPr>
      </w:pPr>
      <w:r>
        <w:rPr>
          <w:rFonts w:ascii="楷体_GB2312" w:eastAsia="楷体_GB2312" w:hint="eastAsia"/>
          <w:sz w:val="30"/>
          <w:szCs w:val="30"/>
          <w:lang w:eastAsia="zh-CN"/>
        </w:rPr>
        <w:t xml:space="preserve">沈阳东软软件股份有限公司 </w:t>
      </w:r>
      <w:r w:rsidR="00546234">
        <w:rPr>
          <w:rFonts w:ascii="楷体_GB2312" w:eastAsia="楷体_GB2312" w:hint="eastAsia"/>
          <w:sz w:val="30"/>
          <w:szCs w:val="30"/>
          <w:lang w:eastAsia="zh-CN"/>
        </w:rPr>
        <w:t>软件开发事业部</w:t>
      </w:r>
    </w:p>
    <w:p w:rsidR="00B70826" w:rsidRDefault="00B70826">
      <w:pPr>
        <w:snapToGrid w:val="0"/>
        <w:spacing w:line="360" w:lineRule="auto"/>
        <w:jc w:val="center"/>
        <w:rPr>
          <w:sz w:val="30"/>
          <w:szCs w:val="30"/>
          <w:lang w:eastAsia="zh-CN"/>
        </w:rPr>
      </w:pPr>
      <w:r>
        <w:rPr>
          <w:rFonts w:ascii="黑体" w:eastAsia="黑体"/>
          <w:b/>
          <w:bCs/>
          <w:sz w:val="30"/>
          <w:szCs w:val="30"/>
          <w:lang w:eastAsia="zh-CN"/>
        </w:rPr>
        <w:t>(</w:t>
      </w:r>
      <w:r>
        <w:rPr>
          <w:rFonts w:ascii="黑体" w:eastAsia="黑体" w:hint="eastAsia"/>
          <w:b/>
          <w:bCs/>
          <w:sz w:val="30"/>
          <w:szCs w:val="30"/>
        </w:rPr>
        <w:t>版权所有，翻版必究</w:t>
      </w:r>
      <w:r>
        <w:rPr>
          <w:rFonts w:ascii="黑体" w:eastAsia="黑体"/>
          <w:b/>
          <w:bCs/>
          <w:sz w:val="30"/>
          <w:szCs w:val="30"/>
          <w:lang w:eastAsia="zh-CN"/>
        </w:rPr>
        <w:t>)</w:t>
      </w:r>
    </w:p>
    <w:p w:rsidR="00B70826" w:rsidRDefault="00B70826">
      <w:pPr>
        <w:snapToGrid w:val="0"/>
        <w:spacing w:line="360" w:lineRule="auto"/>
        <w:jc w:val="center"/>
        <w:rPr>
          <w:lang w:eastAsia="zh-CN"/>
        </w:rPr>
      </w:pPr>
    </w:p>
    <w:p w:rsidR="00B70826" w:rsidRDefault="00B70826">
      <w:pPr>
        <w:snapToGrid w:val="0"/>
        <w:spacing w:line="360" w:lineRule="auto"/>
        <w:jc w:val="center"/>
        <w:rPr>
          <w:rFonts w:eastAsia="黑体"/>
          <w:sz w:val="44"/>
          <w:lang w:eastAsia="zh-CN"/>
        </w:rPr>
      </w:pPr>
      <w:r>
        <w:rPr>
          <w:lang w:eastAsia="zh-CN"/>
        </w:rPr>
        <w:br w:type="page"/>
      </w:r>
      <w:r>
        <w:rPr>
          <w:rFonts w:eastAsia="黑体" w:hint="eastAsia"/>
          <w:sz w:val="44"/>
        </w:rPr>
        <w:lastRenderedPageBreak/>
        <w:t>文件修改控制</w:t>
      </w:r>
    </w:p>
    <w:p w:rsidR="00B70826" w:rsidRDefault="00B70826">
      <w:pPr>
        <w:tabs>
          <w:tab w:val="left" w:pos="1721"/>
          <w:tab w:val="left" w:pos="2792"/>
          <w:tab w:val="center" w:pos="4818"/>
        </w:tabs>
        <w:rPr>
          <w:rFonts w:eastAsia="黑体"/>
          <w:sz w:val="24"/>
          <w:szCs w:val="24"/>
          <w:lang w:eastAsia="zh-CN"/>
        </w:rPr>
      </w:pPr>
    </w:p>
    <w:tbl>
      <w:tblPr>
        <w:tblW w:w="9332" w:type="dxa"/>
        <w:jc w:val="center"/>
        <w:tblLayout w:type="fixed"/>
        <w:tblCellMar>
          <w:left w:w="30" w:type="dxa"/>
          <w:right w:w="30" w:type="dxa"/>
        </w:tblCellMar>
        <w:tblLook w:val="0000" w:firstRow="0" w:lastRow="0" w:firstColumn="0" w:lastColumn="0" w:noHBand="0" w:noVBand="0"/>
      </w:tblPr>
      <w:tblGrid>
        <w:gridCol w:w="1447"/>
        <w:gridCol w:w="1419"/>
        <w:gridCol w:w="5276"/>
        <w:gridCol w:w="1190"/>
      </w:tblGrid>
      <w:tr w:rsidR="00B70826">
        <w:trPr>
          <w:cantSplit/>
          <w:trHeight w:val="573"/>
          <w:jc w:val="center"/>
        </w:trPr>
        <w:tc>
          <w:tcPr>
            <w:tcW w:w="1447"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b/>
                <w:sz w:val="24"/>
                <w:szCs w:val="24"/>
                <w:lang w:eastAsia="zh-CN"/>
              </w:rPr>
            </w:pPr>
            <w:r>
              <w:rPr>
                <w:rFonts w:eastAsia="楷体_GB2312" w:hint="eastAsia"/>
                <w:b/>
                <w:sz w:val="24"/>
                <w:szCs w:val="24"/>
              </w:rPr>
              <w:t>修改编号</w:t>
            </w:r>
          </w:p>
        </w:tc>
        <w:tc>
          <w:tcPr>
            <w:tcW w:w="1419"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b/>
                <w:sz w:val="24"/>
                <w:szCs w:val="24"/>
                <w:lang w:eastAsia="zh-CN"/>
              </w:rPr>
            </w:pPr>
            <w:r>
              <w:rPr>
                <w:rFonts w:eastAsia="楷体_GB2312" w:hint="eastAsia"/>
                <w:b/>
                <w:sz w:val="24"/>
                <w:szCs w:val="24"/>
              </w:rPr>
              <w:t>版本</w:t>
            </w:r>
          </w:p>
        </w:tc>
        <w:tc>
          <w:tcPr>
            <w:tcW w:w="5276" w:type="dxa"/>
            <w:tcBorders>
              <w:top w:val="single" w:sz="6" w:space="0" w:color="auto"/>
              <w:left w:val="single" w:sz="6" w:space="0" w:color="auto"/>
              <w:bottom w:val="single" w:sz="6" w:space="0" w:color="auto"/>
            </w:tcBorders>
            <w:vAlign w:val="center"/>
          </w:tcPr>
          <w:p w:rsidR="00B70826" w:rsidRDefault="00B70826">
            <w:pPr>
              <w:autoSpaceDE w:val="0"/>
              <w:autoSpaceDN w:val="0"/>
              <w:snapToGrid w:val="0"/>
              <w:jc w:val="center"/>
              <w:rPr>
                <w:rFonts w:eastAsia="楷体_GB2312"/>
                <w:b/>
                <w:sz w:val="24"/>
                <w:szCs w:val="24"/>
                <w:lang w:eastAsia="zh-CN"/>
              </w:rPr>
            </w:pPr>
            <w:r>
              <w:rPr>
                <w:rFonts w:eastAsia="楷体_GB2312" w:hint="eastAsia"/>
                <w:b/>
                <w:sz w:val="24"/>
                <w:szCs w:val="24"/>
              </w:rPr>
              <w:t>修改条款及内容</w:t>
            </w: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b/>
                <w:sz w:val="24"/>
                <w:szCs w:val="24"/>
                <w:lang w:eastAsia="zh-CN"/>
              </w:rPr>
            </w:pPr>
            <w:r>
              <w:rPr>
                <w:rFonts w:eastAsia="楷体_GB2312" w:hint="eastAsia"/>
                <w:b/>
                <w:sz w:val="24"/>
                <w:szCs w:val="24"/>
              </w:rPr>
              <w:t>修改日期</w:t>
            </w:r>
          </w:p>
        </w:tc>
      </w:tr>
      <w:tr w:rsidR="00B70826" w:rsidRPr="004A38F7">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Pr="004A38F7" w:rsidRDefault="00546234" w:rsidP="00546234">
            <w:pPr>
              <w:autoSpaceDE w:val="0"/>
              <w:autoSpaceDN w:val="0"/>
              <w:snapToGrid w:val="0"/>
              <w:jc w:val="center"/>
              <w:rPr>
                <w:rFonts w:eastAsia="楷体_GB2312"/>
                <w:sz w:val="24"/>
                <w:szCs w:val="24"/>
                <w:lang w:eastAsia="zh-CN"/>
              </w:rPr>
            </w:pPr>
            <w:r>
              <w:rPr>
                <w:rFonts w:eastAsia="楷体_GB2312" w:hint="eastAsia"/>
                <w:sz w:val="24"/>
                <w:szCs w:val="24"/>
                <w:lang w:eastAsia="zh-CN"/>
              </w:rPr>
              <w:t>1</w:t>
            </w:r>
          </w:p>
        </w:tc>
        <w:tc>
          <w:tcPr>
            <w:tcW w:w="1419" w:type="dxa"/>
            <w:tcBorders>
              <w:top w:val="single" w:sz="6" w:space="0" w:color="auto"/>
              <w:left w:val="single" w:sz="6" w:space="0" w:color="auto"/>
              <w:bottom w:val="single" w:sz="6" w:space="0" w:color="auto"/>
              <w:right w:val="single" w:sz="6" w:space="0" w:color="auto"/>
            </w:tcBorders>
          </w:tcPr>
          <w:p w:rsidR="00B70826" w:rsidRPr="00546234" w:rsidRDefault="00546234">
            <w:pPr>
              <w:autoSpaceDE w:val="0"/>
              <w:autoSpaceDN w:val="0"/>
              <w:snapToGrid w:val="0"/>
              <w:rPr>
                <w:rFonts w:ascii="Times New Roman" w:eastAsia="楷体_GB2312" w:hAnsi="Times New Roman"/>
                <w:sz w:val="24"/>
                <w:szCs w:val="24"/>
                <w:lang w:eastAsia="zh-CN"/>
              </w:rPr>
            </w:pPr>
            <w:smartTag w:uri="urn:schemas-microsoft-com:office:smarttags" w:element="chsdate">
              <w:smartTagPr>
                <w:attr w:name="IsROCDate" w:val="False"/>
                <w:attr w:name="IsLunarDate" w:val="False"/>
                <w:attr w:name="Day" w:val="30"/>
                <w:attr w:name="Month" w:val="12"/>
                <w:attr w:name="Year" w:val="1899"/>
              </w:smartTagPr>
              <w:r w:rsidRPr="00546234">
                <w:rPr>
                  <w:rFonts w:ascii="Times New Roman" w:eastAsia="楷体_GB2312" w:hAnsi="Times New Roman"/>
                  <w:sz w:val="24"/>
                  <w:szCs w:val="24"/>
                  <w:lang w:eastAsia="zh-CN"/>
                </w:rPr>
                <w:t>0</w:t>
              </w:r>
              <w:r w:rsidR="004A38F7" w:rsidRPr="00546234">
                <w:rPr>
                  <w:rFonts w:ascii="Times New Roman" w:eastAsia="楷体_GB2312" w:hAnsi="Times New Roman"/>
                  <w:sz w:val="24"/>
                  <w:szCs w:val="24"/>
                  <w:lang w:eastAsia="zh-CN"/>
                </w:rPr>
                <w:t>.</w:t>
              </w:r>
              <w:r w:rsidRPr="00546234">
                <w:rPr>
                  <w:rFonts w:ascii="Times New Roman" w:eastAsia="楷体_GB2312" w:hAnsi="Times New Roman"/>
                  <w:sz w:val="24"/>
                  <w:szCs w:val="24"/>
                  <w:lang w:eastAsia="zh-CN"/>
                </w:rPr>
                <w:t>0</w:t>
              </w:r>
              <w:r w:rsidR="004A38F7" w:rsidRPr="00546234">
                <w:rPr>
                  <w:rFonts w:ascii="Times New Roman" w:eastAsia="楷体_GB2312" w:hAnsi="Times New Roman"/>
                  <w:sz w:val="24"/>
                  <w:szCs w:val="24"/>
                  <w:lang w:eastAsia="zh-CN"/>
                </w:rPr>
                <w:t>.0</w:t>
              </w:r>
            </w:smartTag>
            <w:r w:rsidR="004A38F7" w:rsidRPr="00546234">
              <w:rPr>
                <w:rFonts w:ascii="Times New Roman" w:eastAsia="楷体_GB2312" w:hAnsi="Times New Roman"/>
                <w:sz w:val="24"/>
                <w:szCs w:val="24"/>
                <w:lang w:eastAsia="zh-CN"/>
              </w:rPr>
              <w:t>-</w:t>
            </w:r>
            <w:r w:rsidRPr="00546234">
              <w:rPr>
                <w:rFonts w:ascii="Times New Roman" w:eastAsia="楷体_GB2312" w:hAnsi="Times New Roman"/>
                <w:sz w:val="24"/>
                <w:szCs w:val="24"/>
                <w:lang w:eastAsia="zh-CN"/>
              </w:rPr>
              <w:t>1</w:t>
            </w:r>
            <w:r w:rsidR="004A38F7" w:rsidRPr="00546234">
              <w:rPr>
                <w:rFonts w:ascii="Times New Roman" w:eastAsia="楷体_GB2312" w:hAnsi="Times New Roman"/>
                <w:sz w:val="24"/>
                <w:szCs w:val="24"/>
                <w:lang w:eastAsia="zh-CN"/>
              </w:rPr>
              <w:t>.0.0</w:t>
            </w:r>
          </w:p>
        </w:tc>
        <w:tc>
          <w:tcPr>
            <w:tcW w:w="5276" w:type="dxa"/>
            <w:tcBorders>
              <w:top w:val="single" w:sz="6" w:space="0" w:color="auto"/>
              <w:left w:val="single" w:sz="6" w:space="0" w:color="auto"/>
              <w:bottom w:val="single" w:sz="6" w:space="0" w:color="auto"/>
            </w:tcBorders>
          </w:tcPr>
          <w:p w:rsidR="00B70826" w:rsidRPr="004A38F7" w:rsidRDefault="00546234">
            <w:pPr>
              <w:autoSpaceDE w:val="0"/>
              <w:autoSpaceDN w:val="0"/>
              <w:snapToGrid w:val="0"/>
              <w:rPr>
                <w:rFonts w:eastAsia="楷体_GB2312"/>
                <w:sz w:val="24"/>
                <w:szCs w:val="24"/>
                <w:lang w:eastAsia="zh-CN"/>
              </w:rPr>
            </w:pPr>
            <w:r>
              <w:rPr>
                <w:rFonts w:ascii="宋体" w:eastAsia="楷体_GB2312" w:hAnsi="宋体" w:cs="宋体" w:hint="eastAsia"/>
                <w:sz w:val="24"/>
                <w:szCs w:val="24"/>
                <w:lang w:eastAsia="zh-CN"/>
              </w:rPr>
              <w:t>文件建立</w:t>
            </w:r>
            <w:r w:rsidR="004A38F7" w:rsidRPr="004A38F7">
              <w:rPr>
                <w:rFonts w:ascii="宋体" w:eastAsia="楷体_GB2312" w:hAnsi="宋体" w:cs="宋体" w:hint="eastAsia"/>
                <w:sz w:val="24"/>
                <w:szCs w:val="24"/>
                <w:lang w:eastAsia="zh-CN"/>
              </w:rPr>
              <w:t>。</w:t>
            </w:r>
          </w:p>
        </w:tc>
        <w:tc>
          <w:tcPr>
            <w:tcW w:w="1190" w:type="dxa"/>
            <w:tcBorders>
              <w:top w:val="single" w:sz="6" w:space="0" w:color="auto"/>
              <w:left w:val="single" w:sz="6" w:space="0" w:color="auto"/>
              <w:bottom w:val="single" w:sz="6" w:space="0" w:color="auto"/>
              <w:right w:val="single" w:sz="6" w:space="0" w:color="auto"/>
            </w:tcBorders>
            <w:vAlign w:val="center"/>
          </w:tcPr>
          <w:p w:rsidR="00B70826" w:rsidRPr="00546234" w:rsidRDefault="004A38F7">
            <w:pPr>
              <w:autoSpaceDE w:val="0"/>
              <w:autoSpaceDN w:val="0"/>
              <w:snapToGrid w:val="0"/>
              <w:jc w:val="center"/>
              <w:rPr>
                <w:rFonts w:ascii="Times New Roman" w:eastAsia="楷体_GB2312" w:hAnsi="Times New Roman"/>
                <w:sz w:val="24"/>
                <w:szCs w:val="24"/>
                <w:lang w:eastAsia="zh-CN"/>
              </w:rPr>
            </w:pPr>
            <w:r w:rsidRPr="00546234">
              <w:rPr>
                <w:rFonts w:ascii="Times New Roman" w:eastAsia="楷体_GB2312" w:hAnsi="Times New Roman"/>
                <w:sz w:val="24"/>
                <w:szCs w:val="24"/>
                <w:lang w:eastAsia="zh-CN"/>
              </w:rPr>
              <w:t>20</w:t>
            </w:r>
            <w:r w:rsidR="00BB21D8">
              <w:rPr>
                <w:rFonts w:ascii="Times New Roman" w:eastAsia="楷体_GB2312" w:hAnsi="Times New Roman" w:hint="eastAsia"/>
                <w:sz w:val="24"/>
                <w:szCs w:val="24"/>
                <w:lang w:eastAsia="zh-CN"/>
              </w:rPr>
              <w:t>17</w:t>
            </w:r>
            <w:r w:rsidRPr="00546234">
              <w:rPr>
                <w:rFonts w:ascii="Times New Roman" w:eastAsia="楷体_GB2312" w:hAnsi="Times New Roman"/>
                <w:sz w:val="24"/>
                <w:szCs w:val="24"/>
                <w:lang w:eastAsia="zh-CN"/>
              </w:rPr>
              <w:t>-</w:t>
            </w:r>
            <w:r w:rsidR="00BB21D8">
              <w:rPr>
                <w:rFonts w:ascii="Times New Roman" w:eastAsia="楷体_GB2312" w:hAnsi="Times New Roman" w:hint="eastAsia"/>
                <w:sz w:val="24"/>
                <w:szCs w:val="24"/>
                <w:lang w:eastAsia="zh-CN"/>
              </w:rPr>
              <w:t>8</w:t>
            </w:r>
            <w:r w:rsidRPr="00546234">
              <w:rPr>
                <w:rFonts w:ascii="Times New Roman" w:eastAsia="楷体_GB2312" w:hAnsi="Times New Roman"/>
                <w:sz w:val="24"/>
                <w:szCs w:val="24"/>
                <w:lang w:eastAsia="zh-CN"/>
              </w:rPr>
              <w:t>-</w:t>
            </w:r>
            <w:r w:rsidR="00BB21D8">
              <w:rPr>
                <w:rFonts w:ascii="Times New Roman" w:eastAsia="楷体_GB2312" w:hAnsi="Times New Roman" w:hint="eastAsia"/>
                <w:sz w:val="24"/>
                <w:szCs w:val="24"/>
                <w:lang w:eastAsia="zh-CN"/>
              </w:rPr>
              <w:t>1</w:t>
            </w: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34"/>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snapToGrid w:val="0"/>
              <w:rPr>
                <w:rFonts w:eastAsia="楷体_GB2312"/>
                <w:strike/>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snapToGrid w:val="0"/>
              <w:rPr>
                <w:rFonts w:eastAsia="楷体_GB2312"/>
                <w:strike/>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snapToGrid w:val="0"/>
              <w:rPr>
                <w:rFonts w:eastAsia="楷体_GB2312"/>
                <w:strike/>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r w:rsidR="00B70826">
        <w:trPr>
          <w:trHeight w:val="293"/>
          <w:jc w:val="center"/>
        </w:trPr>
        <w:tc>
          <w:tcPr>
            <w:tcW w:w="1447"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1419" w:type="dxa"/>
            <w:tcBorders>
              <w:top w:val="single" w:sz="6" w:space="0" w:color="auto"/>
              <w:left w:val="single" w:sz="6" w:space="0" w:color="auto"/>
              <w:bottom w:val="single" w:sz="6" w:space="0" w:color="auto"/>
              <w:right w:val="single" w:sz="6" w:space="0" w:color="auto"/>
            </w:tcBorders>
          </w:tcPr>
          <w:p w:rsidR="00B70826" w:rsidRDefault="00B70826">
            <w:pPr>
              <w:autoSpaceDE w:val="0"/>
              <w:autoSpaceDN w:val="0"/>
              <w:snapToGrid w:val="0"/>
              <w:rPr>
                <w:rFonts w:eastAsia="楷体_GB2312"/>
                <w:sz w:val="24"/>
                <w:szCs w:val="24"/>
                <w:lang w:eastAsia="zh-CN"/>
              </w:rPr>
            </w:pPr>
          </w:p>
        </w:tc>
        <w:tc>
          <w:tcPr>
            <w:tcW w:w="5276" w:type="dxa"/>
            <w:tcBorders>
              <w:top w:val="single" w:sz="6" w:space="0" w:color="auto"/>
              <w:left w:val="single" w:sz="6" w:space="0" w:color="auto"/>
              <w:bottom w:val="single" w:sz="6" w:space="0" w:color="auto"/>
            </w:tcBorders>
          </w:tcPr>
          <w:p w:rsidR="00B70826" w:rsidRDefault="00B70826">
            <w:pPr>
              <w:autoSpaceDE w:val="0"/>
              <w:autoSpaceDN w:val="0"/>
              <w:snapToGrid w:val="0"/>
              <w:rPr>
                <w:rFonts w:eastAsia="楷体_GB2312"/>
                <w:sz w:val="24"/>
                <w:szCs w:val="24"/>
                <w:lang w:eastAsia="zh-CN"/>
              </w:rPr>
            </w:pPr>
          </w:p>
        </w:tc>
        <w:tc>
          <w:tcPr>
            <w:tcW w:w="1190" w:type="dxa"/>
            <w:tcBorders>
              <w:top w:val="single" w:sz="6" w:space="0" w:color="auto"/>
              <w:left w:val="single" w:sz="6" w:space="0" w:color="auto"/>
              <w:bottom w:val="single" w:sz="6" w:space="0" w:color="auto"/>
              <w:right w:val="single" w:sz="6" w:space="0" w:color="auto"/>
            </w:tcBorders>
            <w:vAlign w:val="center"/>
          </w:tcPr>
          <w:p w:rsidR="00B70826" w:rsidRDefault="00B70826">
            <w:pPr>
              <w:autoSpaceDE w:val="0"/>
              <w:autoSpaceDN w:val="0"/>
              <w:snapToGrid w:val="0"/>
              <w:jc w:val="center"/>
              <w:rPr>
                <w:rFonts w:eastAsia="楷体_GB2312"/>
                <w:sz w:val="24"/>
                <w:szCs w:val="24"/>
                <w:lang w:eastAsia="zh-CN"/>
              </w:rPr>
            </w:pPr>
          </w:p>
        </w:tc>
      </w:tr>
    </w:tbl>
    <w:p w:rsidR="00B70826" w:rsidRDefault="00B70826">
      <w:pPr>
        <w:tabs>
          <w:tab w:val="left" w:pos="1721"/>
          <w:tab w:val="left" w:pos="2792"/>
          <w:tab w:val="center" w:pos="4818"/>
        </w:tabs>
        <w:rPr>
          <w:rFonts w:ascii="黑体" w:eastAsia="黑体"/>
          <w:b/>
          <w:lang w:eastAsia="zh-CN"/>
        </w:rPr>
      </w:pPr>
    </w:p>
    <w:p w:rsidR="00B70826" w:rsidRDefault="00B70826">
      <w:pPr>
        <w:jc w:val="center"/>
        <w:rPr>
          <w:lang w:eastAsia="zh-CN"/>
        </w:rPr>
      </w:pPr>
    </w:p>
    <w:p w:rsidR="00B70826" w:rsidRDefault="00B70826">
      <w:pPr>
        <w:jc w:val="center"/>
        <w:rPr>
          <w:b/>
          <w:sz w:val="44"/>
          <w:lang w:eastAsia="zh-CN"/>
        </w:rPr>
        <w:sectPr w:rsidR="00B70826">
          <w:footerReference w:type="default" r:id="rId9"/>
          <w:type w:val="oddPage"/>
          <w:pgSz w:w="11907" w:h="16840"/>
          <w:pgMar w:top="1134" w:right="851" w:bottom="1134" w:left="1418" w:header="851" w:footer="992" w:gutter="0"/>
          <w:pgNumType w:start="1"/>
          <w:cols w:space="425"/>
          <w:titlePg/>
          <w:docGrid w:type="lines" w:linePitch="326"/>
        </w:sectPr>
      </w:pPr>
    </w:p>
    <w:p w:rsidR="00B70826" w:rsidRDefault="00B70826">
      <w:pPr>
        <w:rPr>
          <w:rFonts w:ascii="MS Mincho" w:eastAsia="宋体"/>
          <w:sz w:val="18"/>
          <w:lang w:eastAsia="zh-CN"/>
        </w:rPr>
      </w:pPr>
    </w:p>
    <w:p w:rsidR="00B872B6" w:rsidRDefault="00B872B6" w:rsidP="00546234">
      <w:pPr>
        <w:pStyle w:val="10"/>
        <w:widowControl/>
        <w:autoSpaceDE w:val="0"/>
        <w:autoSpaceDN w:val="0"/>
        <w:spacing w:before="720" w:after="480" w:line="240" w:lineRule="atLeast"/>
        <w:jc w:val="center"/>
        <w:textAlignment w:val="bottom"/>
        <w:rPr>
          <w:rFonts w:ascii="Arial" w:eastAsia="黑体" w:hAnsi="Arial"/>
          <w:sz w:val="30"/>
        </w:rPr>
      </w:pPr>
    </w:p>
    <w:p w:rsidR="00B872B6" w:rsidRDefault="00B872B6" w:rsidP="00546234">
      <w:pPr>
        <w:pStyle w:val="10"/>
        <w:widowControl/>
        <w:autoSpaceDE w:val="0"/>
        <w:autoSpaceDN w:val="0"/>
        <w:spacing w:before="720" w:after="480" w:line="240" w:lineRule="atLeast"/>
        <w:jc w:val="center"/>
        <w:textAlignment w:val="bottom"/>
        <w:rPr>
          <w:rFonts w:ascii="Arial" w:eastAsia="黑体" w:hAnsi="Arial"/>
          <w:sz w:val="30"/>
        </w:rPr>
      </w:pPr>
    </w:p>
    <w:p w:rsidR="005E63E2" w:rsidRDefault="005E63E2" w:rsidP="00546234">
      <w:pPr>
        <w:pStyle w:val="10"/>
        <w:widowControl/>
        <w:autoSpaceDE w:val="0"/>
        <w:autoSpaceDN w:val="0"/>
        <w:spacing w:before="720" w:after="480" w:line="240" w:lineRule="atLeast"/>
        <w:jc w:val="center"/>
        <w:textAlignment w:val="bottom"/>
        <w:rPr>
          <w:rFonts w:ascii="Arial" w:eastAsia="黑体" w:hAnsi="Arial"/>
          <w:sz w:val="30"/>
        </w:rPr>
        <w:sectPr w:rsidR="005E63E2" w:rsidSect="006C466E">
          <w:headerReference w:type="even" r:id="rId10"/>
          <w:headerReference w:type="default" r:id="rId11"/>
          <w:footerReference w:type="even" r:id="rId12"/>
          <w:footerReference w:type="default" r:id="rId13"/>
          <w:headerReference w:type="first" r:id="rId14"/>
          <w:footerReference w:type="first" r:id="rId15"/>
          <w:type w:val="continuous"/>
          <w:pgSz w:w="11907" w:h="16840" w:code="9"/>
          <w:pgMar w:top="1134" w:right="851" w:bottom="1134" w:left="1418" w:header="737" w:footer="737" w:gutter="0"/>
          <w:pgNumType w:start="1"/>
          <w:cols w:space="425"/>
          <w:titlePg/>
          <w:docGrid w:type="lines" w:linePitch="326"/>
        </w:sectPr>
      </w:pPr>
    </w:p>
    <w:p w:rsidR="00546234" w:rsidRDefault="00546234" w:rsidP="00546234">
      <w:pPr>
        <w:pStyle w:val="10"/>
        <w:widowControl/>
        <w:autoSpaceDE w:val="0"/>
        <w:autoSpaceDN w:val="0"/>
        <w:spacing w:before="720" w:after="480" w:line="240" w:lineRule="atLeast"/>
        <w:jc w:val="center"/>
        <w:textAlignment w:val="bottom"/>
        <w:rPr>
          <w:rFonts w:ascii="Arial" w:eastAsia="黑体" w:hAnsi="Arial"/>
          <w:sz w:val="30"/>
        </w:rPr>
      </w:pPr>
      <w:r>
        <w:rPr>
          <w:rFonts w:ascii="Arial" w:eastAsia="黑体" w:hAnsi="Arial" w:hint="eastAsia"/>
          <w:sz w:val="30"/>
        </w:rPr>
        <w:lastRenderedPageBreak/>
        <w:t>版权声明</w:t>
      </w:r>
    </w:p>
    <w:p w:rsidR="00546234" w:rsidRPr="00546234" w:rsidRDefault="00546234" w:rsidP="00546234">
      <w:pPr>
        <w:pStyle w:val="10"/>
        <w:widowControl/>
        <w:autoSpaceDE w:val="0"/>
        <w:autoSpaceDN w:val="0"/>
        <w:spacing w:before="240" w:line="360" w:lineRule="auto"/>
        <w:ind w:firstLine="420"/>
        <w:textAlignment w:val="bottom"/>
        <w:rPr>
          <w:rFonts w:ascii="Arial" w:hAnsi="Arial"/>
          <w:sz w:val="24"/>
          <w:szCs w:val="24"/>
        </w:rPr>
      </w:pPr>
      <w:r w:rsidRPr="00546234">
        <w:rPr>
          <w:rFonts w:ascii="Arial" w:hAnsi="Arial" w:hint="eastAsia"/>
          <w:sz w:val="24"/>
          <w:szCs w:val="24"/>
        </w:rPr>
        <w:lastRenderedPageBreak/>
        <w:t>《用户手册模板》的版权归沈阳东软软件股份有限公司所有。未经沈阳东软软件股份有限公司的书面准许，不得将本规范的任何部分以任何形式、采用任何手段</w:t>
      </w:r>
      <w:r w:rsidRPr="00546234">
        <w:rPr>
          <w:rFonts w:ascii="Arial" w:hAnsi="Arial"/>
          <w:sz w:val="24"/>
          <w:szCs w:val="24"/>
        </w:rPr>
        <w:t>（</w:t>
      </w:r>
      <w:r w:rsidRPr="00546234">
        <w:rPr>
          <w:rFonts w:ascii="Arial" w:hAnsi="Arial" w:hint="eastAsia"/>
          <w:sz w:val="24"/>
          <w:szCs w:val="24"/>
        </w:rPr>
        <w:t>电子的或机械的，包括照相复制或录制</w:t>
      </w:r>
      <w:r w:rsidRPr="00546234">
        <w:rPr>
          <w:rFonts w:ascii="Arial" w:hAnsi="Arial"/>
          <w:sz w:val="24"/>
          <w:szCs w:val="24"/>
        </w:rPr>
        <w:t>）</w:t>
      </w:r>
      <w:r w:rsidRPr="00546234">
        <w:rPr>
          <w:rFonts w:ascii="Arial" w:hAnsi="Arial" w:hint="eastAsia"/>
          <w:sz w:val="24"/>
          <w:szCs w:val="24"/>
        </w:rPr>
        <w:t>、或为任何目的，进行复制或扩散。</w:t>
      </w:r>
    </w:p>
    <w:p w:rsidR="00546234" w:rsidRPr="00546234" w:rsidRDefault="00546234" w:rsidP="00546234">
      <w:pPr>
        <w:pStyle w:val="10"/>
        <w:widowControl/>
        <w:autoSpaceDE w:val="0"/>
        <w:autoSpaceDN w:val="0"/>
        <w:spacing w:before="240" w:line="360" w:lineRule="auto"/>
        <w:ind w:firstLine="420"/>
        <w:textAlignment w:val="bottom"/>
        <w:rPr>
          <w:rFonts w:ascii="Arial" w:hAnsi="Arial"/>
          <w:sz w:val="24"/>
          <w:szCs w:val="24"/>
        </w:rPr>
      </w:pPr>
      <w:r w:rsidRPr="00546234">
        <w:rPr>
          <w:rFonts w:ascii="Arial" w:hAnsi="Arial"/>
          <w:sz w:val="24"/>
          <w:szCs w:val="24"/>
        </w:rPr>
        <w:t>Copyright©</w:t>
      </w:r>
      <w:r w:rsidRPr="00546234">
        <w:rPr>
          <w:rFonts w:ascii="Arial" w:hAnsi="Arial" w:hint="eastAsia"/>
          <w:sz w:val="24"/>
          <w:szCs w:val="24"/>
        </w:rPr>
        <w:t xml:space="preserve"> </w:t>
      </w:r>
      <w:proofErr w:type="spellStart"/>
      <w:r w:rsidRPr="00546234">
        <w:rPr>
          <w:rFonts w:ascii="Arial" w:hAnsi="Arial"/>
          <w:sz w:val="24"/>
          <w:szCs w:val="24"/>
        </w:rPr>
        <w:t>xxxx-yyyy</w:t>
      </w:r>
      <w:proofErr w:type="spellEnd"/>
      <w:r w:rsidRPr="00546234">
        <w:rPr>
          <w:rFonts w:ascii="Arial" w:hAnsi="Arial"/>
          <w:sz w:val="24"/>
          <w:szCs w:val="24"/>
        </w:rPr>
        <w:t xml:space="preserve"> </w:t>
      </w:r>
      <w:r w:rsidRPr="00546234">
        <w:rPr>
          <w:rFonts w:ascii="Arial" w:hAnsi="Arial" w:hint="eastAsia"/>
          <w:sz w:val="24"/>
          <w:szCs w:val="24"/>
        </w:rPr>
        <w:t>沈阳东软软件股份有限公司。版权所有，翻制必究。</w:t>
      </w:r>
    </w:p>
    <w:p w:rsidR="00546234" w:rsidRDefault="00B70826" w:rsidP="00546234">
      <w:pPr>
        <w:pStyle w:val="10"/>
        <w:widowControl/>
        <w:autoSpaceDE w:val="0"/>
        <w:autoSpaceDN w:val="0"/>
        <w:spacing w:before="720" w:after="480" w:line="240" w:lineRule="atLeast"/>
        <w:jc w:val="center"/>
        <w:textAlignment w:val="bottom"/>
        <w:rPr>
          <w:rFonts w:ascii="Arial" w:eastAsia="黑体" w:hAnsi="Arial"/>
          <w:sz w:val="30"/>
        </w:rPr>
      </w:pPr>
      <w:r w:rsidRPr="005E63E2">
        <w:br w:type="page"/>
      </w:r>
      <w:r w:rsidR="00546234">
        <w:rPr>
          <w:rFonts w:ascii="Arial" w:eastAsia="黑体" w:hAnsi="Arial" w:hint="eastAsia"/>
          <w:sz w:val="30"/>
        </w:rPr>
        <w:lastRenderedPageBreak/>
        <w:t>前</w:t>
      </w:r>
      <w:r w:rsidR="00546234">
        <w:rPr>
          <w:rFonts w:ascii="Arial" w:eastAsia="黑体" w:hAnsi="Arial"/>
          <w:sz w:val="30"/>
        </w:rPr>
        <w:t xml:space="preserve">  </w:t>
      </w:r>
      <w:r w:rsidR="00546234">
        <w:rPr>
          <w:rFonts w:ascii="Arial" w:eastAsia="黑体" w:hAnsi="Arial" w:hint="eastAsia"/>
          <w:sz w:val="30"/>
        </w:rPr>
        <w:t>言</w:t>
      </w:r>
    </w:p>
    <w:p w:rsidR="00546234" w:rsidRPr="00546234" w:rsidRDefault="00546234" w:rsidP="00546234">
      <w:pPr>
        <w:pStyle w:val="10"/>
        <w:widowControl/>
        <w:autoSpaceDE w:val="0"/>
        <w:autoSpaceDN w:val="0"/>
        <w:spacing w:before="240" w:line="360" w:lineRule="auto"/>
        <w:ind w:firstLine="420"/>
        <w:textAlignment w:val="bottom"/>
        <w:rPr>
          <w:rFonts w:ascii="Arial" w:hAnsi="Arial"/>
          <w:sz w:val="24"/>
          <w:szCs w:val="24"/>
        </w:rPr>
      </w:pPr>
      <w:r w:rsidRPr="00546234">
        <w:rPr>
          <w:rFonts w:ascii="Arial" w:hAnsi="Arial" w:hint="eastAsia"/>
          <w:sz w:val="24"/>
          <w:szCs w:val="24"/>
        </w:rPr>
        <w:t>用户手册对于任何产品都是不可缺少的组成部分。一个好的产品没有一份完备的用户手册，也不能算作一个完备的产品。对于软件产品来说更是如此，没有用户手册的软件不能算产品，没有好的用户手册，就不可能算好产品。也就是说，一个好的软件产品除了具备与市场对路的思想、良好的用户界面、完备的测试之外，还必须有一本适合用户使用的用户手册。</w:t>
      </w:r>
    </w:p>
    <w:p w:rsidR="00546234" w:rsidRPr="00546234" w:rsidRDefault="00546234" w:rsidP="00546234">
      <w:pPr>
        <w:pStyle w:val="10"/>
        <w:widowControl/>
        <w:autoSpaceDE w:val="0"/>
        <w:autoSpaceDN w:val="0"/>
        <w:spacing w:before="240" w:line="360" w:lineRule="auto"/>
        <w:ind w:firstLine="420"/>
        <w:textAlignment w:val="bottom"/>
        <w:rPr>
          <w:rFonts w:ascii="Arial" w:hAnsi="Arial"/>
          <w:sz w:val="24"/>
          <w:szCs w:val="24"/>
        </w:rPr>
      </w:pPr>
      <w:r w:rsidRPr="00546234">
        <w:rPr>
          <w:rFonts w:ascii="Arial" w:hAnsi="Arial" w:hint="eastAsia"/>
          <w:sz w:val="24"/>
          <w:szCs w:val="24"/>
        </w:rPr>
        <w:t>本规范手册不仅指明了软件用户手册的内容，而且规定了沈阳东软软件股份有限公司软件用户手册的统一版面、格式</w:t>
      </w:r>
      <w:r w:rsidRPr="00546234">
        <w:rPr>
          <w:rFonts w:hint="eastAsia"/>
          <w:sz w:val="24"/>
          <w:szCs w:val="24"/>
        </w:rPr>
        <w:t>及内容</w:t>
      </w:r>
      <w:r w:rsidRPr="00546234">
        <w:rPr>
          <w:rFonts w:ascii="Arial" w:hAnsi="Arial" w:hint="eastAsia"/>
          <w:sz w:val="24"/>
          <w:szCs w:val="24"/>
        </w:rPr>
        <w:t>。本规范手册就是按本规定编写的，但由于本规范手册内容的局限性，很难以样本的形式表现软件用户手册中可能出现的各种情况，手册编排人员在具体编写手册时可以根据产品的特点对内容自行增减。对于手册的格式，也可以根据需要进行变动。</w:t>
      </w:r>
    </w:p>
    <w:p w:rsidR="00546234" w:rsidRPr="00546234" w:rsidRDefault="00546234" w:rsidP="00546234">
      <w:pPr>
        <w:pStyle w:val="10"/>
        <w:widowControl/>
        <w:autoSpaceDE w:val="0"/>
        <w:autoSpaceDN w:val="0"/>
        <w:spacing w:before="240" w:line="360" w:lineRule="auto"/>
        <w:ind w:firstLine="420"/>
        <w:textAlignment w:val="bottom"/>
        <w:rPr>
          <w:rFonts w:ascii="Arial" w:hAnsi="Arial"/>
          <w:sz w:val="24"/>
          <w:szCs w:val="24"/>
        </w:rPr>
      </w:pPr>
      <w:r w:rsidRPr="00546234">
        <w:rPr>
          <w:rFonts w:ascii="Arial" w:hAnsi="Arial" w:hint="eastAsia"/>
          <w:sz w:val="24"/>
          <w:szCs w:val="24"/>
        </w:rPr>
        <w:t>我们希望沈阳东软软件股份有限公司的相关人员，能够按照本规范手册编写软件用户手册，做好软件产品化工作。由于时间仓促，编者水平有限，希望大家能够提出宝贵意见，以逐步完善本规范手册的内容。</w:t>
      </w:r>
    </w:p>
    <w:p w:rsidR="005E6B4B" w:rsidRDefault="00546234" w:rsidP="005E6B4B">
      <w:pPr>
        <w:pStyle w:val="10"/>
        <w:widowControl/>
        <w:autoSpaceDE w:val="0"/>
        <w:autoSpaceDN w:val="0"/>
        <w:spacing w:before="720" w:after="480" w:line="240" w:lineRule="atLeast"/>
        <w:jc w:val="center"/>
        <w:textAlignment w:val="bottom"/>
        <w:rPr>
          <w:rFonts w:ascii="Arial" w:hAnsi="Arial"/>
          <w:sz w:val="21"/>
        </w:rPr>
      </w:pPr>
      <w:r w:rsidRPr="00546234">
        <w:rPr>
          <w:rFonts w:ascii="Times New Roman"/>
          <w:b/>
          <w:bCs/>
          <w:color w:val="FF0000"/>
          <w:sz w:val="24"/>
          <w:szCs w:val="24"/>
        </w:rPr>
        <w:br w:type="page"/>
      </w:r>
      <w:r w:rsidR="005E6B4B">
        <w:rPr>
          <w:rFonts w:ascii="Arial" w:eastAsia="黑体" w:hAnsi="Arial" w:hint="eastAsia"/>
          <w:sz w:val="30"/>
        </w:rPr>
        <w:lastRenderedPageBreak/>
        <w:t>阅读指南</w:t>
      </w:r>
    </w:p>
    <w:p w:rsidR="005E6B4B" w:rsidRPr="005E6B4B" w:rsidRDefault="005E6B4B" w:rsidP="005E6B4B">
      <w:pPr>
        <w:pStyle w:val="10"/>
        <w:widowControl/>
        <w:autoSpaceDE w:val="0"/>
        <w:autoSpaceDN w:val="0"/>
        <w:spacing w:before="240" w:line="360" w:lineRule="auto"/>
        <w:textAlignment w:val="bottom"/>
        <w:outlineLvl w:val="0"/>
        <w:rPr>
          <w:rFonts w:ascii="Arial" w:hAnsi="Arial"/>
          <w:sz w:val="24"/>
          <w:szCs w:val="24"/>
        </w:rPr>
      </w:pPr>
      <w:bookmarkStart w:id="3" w:name="_Toc91304586"/>
      <w:bookmarkStart w:id="4" w:name="_Toc91304786"/>
      <w:bookmarkStart w:id="5" w:name="_Toc91304852"/>
      <w:bookmarkStart w:id="6" w:name="_Toc91308305"/>
      <w:bookmarkStart w:id="7" w:name="_Toc489970200"/>
      <w:r w:rsidRPr="005E6B4B">
        <w:rPr>
          <w:rFonts w:ascii="Arial" w:eastAsia="黑体" w:hAnsi="Arial" w:hint="eastAsia"/>
          <w:sz w:val="24"/>
          <w:szCs w:val="24"/>
        </w:rPr>
        <w:t>〖手册目标〗</w:t>
      </w:r>
      <w:bookmarkEnd w:id="3"/>
      <w:bookmarkEnd w:id="4"/>
      <w:bookmarkEnd w:id="5"/>
      <w:bookmarkEnd w:id="6"/>
      <w:bookmarkEnd w:id="7"/>
    </w:p>
    <w:p w:rsidR="005E6B4B" w:rsidRPr="005E6B4B" w:rsidRDefault="005E6B4B" w:rsidP="005E6B4B">
      <w:pPr>
        <w:pStyle w:val="10"/>
        <w:widowControl/>
        <w:autoSpaceDE w:val="0"/>
        <w:autoSpaceDN w:val="0"/>
        <w:spacing w:before="240" w:line="360" w:lineRule="auto"/>
        <w:ind w:firstLine="422"/>
        <w:textAlignment w:val="bottom"/>
        <w:rPr>
          <w:rFonts w:ascii="Arial" w:hAnsi="Arial"/>
          <w:sz w:val="24"/>
          <w:szCs w:val="24"/>
        </w:rPr>
      </w:pPr>
      <w:r w:rsidRPr="005E6B4B">
        <w:rPr>
          <w:rFonts w:ascii="Arial" w:hAnsi="Arial" w:hint="eastAsia"/>
          <w:sz w:val="24"/>
          <w:szCs w:val="24"/>
        </w:rPr>
        <w:t>本手册主要对沈阳东软软件股份有限公司软件产品的用户手册所应包含的内容及版面格式作一个统一规定。由于实际情况千变万化，本规定很难一次做到面面俱到，需要逐渐完善。</w:t>
      </w:r>
    </w:p>
    <w:p w:rsidR="005E6B4B" w:rsidRPr="005E6B4B" w:rsidRDefault="005E6B4B" w:rsidP="005E6B4B">
      <w:pPr>
        <w:pStyle w:val="10"/>
        <w:widowControl/>
        <w:autoSpaceDE w:val="0"/>
        <w:autoSpaceDN w:val="0"/>
        <w:spacing w:before="240" w:line="360" w:lineRule="auto"/>
        <w:textAlignment w:val="bottom"/>
        <w:outlineLvl w:val="0"/>
        <w:rPr>
          <w:rFonts w:ascii="Arial" w:hAnsi="Arial"/>
          <w:sz w:val="24"/>
          <w:szCs w:val="24"/>
        </w:rPr>
      </w:pPr>
      <w:bookmarkStart w:id="8" w:name="_Toc91304587"/>
      <w:bookmarkStart w:id="9" w:name="_Toc91304787"/>
      <w:bookmarkStart w:id="10" w:name="_Toc91304853"/>
      <w:bookmarkStart w:id="11" w:name="_Toc91308306"/>
      <w:bookmarkStart w:id="12" w:name="_Toc489970201"/>
      <w:r w:rsidRPr="005E6B4B">
        <w:rPr>
          <w:rFonts w:ascii="Arial" w:eastAsia="黑体" w:hAnsi="Arial" w:hint="eastAsia"/>
          <w:sz w:val="24"/>
          <w:szCs w:val="24"/>
        </w:rPr>
        <w:t>〖阅读对象〗</w:t>
      </w:r>
      <w:bookmarkEnd w:id="8"/>
      <w:bookmarkEnd w:id="9"/>
      <w:bookmarkEnd w:id="10"/>
      <w:bookmarkEnd w:id="11"/>
      <w:bookmarkEnd w:id="12"/>
    </w:p>
    <w:p w:rsidR="005E6B4B" w:rsidRPr="005E6B4B" w:rsidRDefault="005E6B4B" w:rsidP="005E6B4B">
      <w:pPr>
        <w:pStyle w:val="10"/>
        <w:widowControl/>
        <w:autoSpaceDE w:val="0"/>
        <w:autoSpaceDN w:val="0"/>
        <w:spacing w:before="240" w:line="360" w:lineRule="auto"/>
        <w:ind w:firstLine="422"/>
        <w:textAlignment w:val="bottom"/>
        <w:rPr>
          <w:rFonts w:ascii="Arial" w:hAnsi="Arial"/>
          <w:sz w:val="24"/>
          <w:szCs w:val="24"/>
        </w:rPr>
      </w:pPr>
      <w:r w:rsidRPr="005E6B4B">
        <w:rPr>
          <w:rFonts w:ascii="Arial" w:hAnsi="Arial" w:hint="eastAsia"/>
          <w:sz w:val="24"/>
          <w:szCs w:val="24"/>
        </w:rPr>
        <w:t>本手册是为沈阳东软软件股份有限公司的所有软件开发人员和软件用户手册编写人员所编写的。由于本手册中的格式规定部分是根据</w:t>
      </w:r>
      <w:r w:rsidRPr="005E6B4B">
        <w:rPr>
          <w:rFonts w:ascii="Arial" w:hAnsi="Arial"/>
          <w:sz w:val="24"/>
          <w:szCs w:val="24"/>
        </w:rPr>
        <w:t xml:space="preserve"> Microsoft Windows </w:t>
      </w:r>
      <w:r w:rsidRPr="005E6B4B">
        <w:rPr>
          <w:rFonts w:ascii="Arial" w:hAnsi="Arial" w:hint="eastAsia"/>
          <w:sz w:val="24"/>
          <w:szCs w:val="24"/>
        </w:rPr>
        <w:t>下的</w:t>
      </w:r>
      <w:r w:rsidRPr="005E6B4B">
        <w:rPr>
          <w:rFonts w:ascii="Arial" w:hAnsi="Arial"/>
          <w:sz w:val="24"/>
          <w:szCs w:val="24"/>
        </w:rPr>
        <w:t xml:space="preserve"> Word </w:t>
      </w:r>
      <w:r w:rsidRPr="005E6B4B">
        <w:rPr>
          <w:rFonts w:ascii="Arial" w:hAnsi="Arial" w:hint="eastAsia"/>
          <w:sz w:val="24"/>
          <w:szCs w:val="24"/>
        </w:rPr>
        <w:t>的功能而编写的，所以沈阳东软软件股份有限公司的软件用户手册应该使用</w:t>
      </w:r>
      <w:r w:rsidRPr="005E6B4B">
        <w:rPr>
          <w:rFonts w:ascii="Arial" w:hAnsi="Arial"/>
          <w:sz w:val="24"/>
          <w:szCs w:val="24"/>
        </w:rPr>
        <w:t xml:space="preserve"> Micro</w:t>
      </w:r>
      <w:r>
        <w:rPr>
          <w:rFonts w:ascii="Arial" w:hAnsi="Arial" w:hint="eastAsia"/>
          <w:sz w:val="24"/>
          <w:szCs w:val="24"/>
        </w:rPr>
        <w:t>s</w:t>
      </w:r>
      <w:r w:rsidRPr="005E6B4B">
        <w:rPr>
          <w:rFonts w:ascii="Arial" w:hAnsi="Arial"/>
          <w:sz w:val="24"/>
          <w:szCs w:val="24"/>
        </w:rPr>
        <w:t>oft Word</w:t>
      </w:r>
      <w:r w:rsidRPr="005E6B4B">
        <w:rPr>
          <w:rFonts w:ascii="Arial" w:hAnsi="Arial" w:hint="eastAsia"/>
          <w:sz w:val="24"/>
          <w:szCs w:val="24"/>
        </w:rPr>
        <w:t>排版。</w:t>
      </w:r>
    </w:p>
    <w:p w:rsidR="005E6B4B" w:rsidRPr="005E6B4B" w:rsidRDefault="005E6B4B" w:rsidP="005E6B4B">
      <w:pPr>
        <w:pStyle w:val="10"/>
        <w:widowControl/>
        <w:autoSpaceDE w:val="0"/>
        <w:autoSpaceDN w:val="0"/>
        <w:spacing w:before="240" w:line="360" w:lineRule="auto"/>
        <w:textAlignment w:val="bottom"/>
        <w:outlineLvl w:val="0"/>
        <w:rPr>
          <w:rFonts w:ascii="Arial" w:hAnsi="Arial"/>
          <w:sz w:val="24"/>
          <w:szCs w:val="24"/>
        </w:rPr>
      </w:pPr>
      <w:bookmarkStart w:id="13" w:name="_Toc91304588"/>
      <w:bookmarkStart w:id="14" w:name="_Toc91304788"/>
      <w:bookmarkStart w:id="15" w:name="_Toc91304854"/>
      <w:bookmarkStart w:id="16" w:name="_Toc91308307"/>
      <w:bookmarkStart w:id="17" w:name="_Toc489970202"/>
      <w:r w:rsidRPr="005E6B4B">
        <w:rPr>
          <w:rFonts w:ascii="Arial" w:eastAsia="黑体" w:hAnsi="Arial" w:hint="eastAsia"/>
          <w:sz w:val="24"/>
          <w:szCs w:val="24"/>
        </w:rPr>
        <w:t>〖手册构成〗</w:t>
      </w:r>
      <w:bookmarkEnd w:id="13"/>
      <w:bookmarkEnd w:id="14"/>
      <w:bookmarkEnd w:id="15"/>
      <w:bookmarkEnd w:id="16"/>
      <w:bookmarkEnd w:id="17"/>
    </w:p>
    <w:p w:rsidR="005E6B4B" w:rsidRPr="005E6B4B" w:rsidRDefault="005E6B4B" w:rsidP="005E6B4B">
      <w:pPr>
        <w:pStyle w:val="10"/>
        <w:widowControl/>
        <w:autoSpaceDE w:val="0"/>
        <w:autoSpaceDN w:val="0"/>
        <w:spacing w:before="240" w:line="360" w:lineRule="auto"/>
        <w:ind w:firstLine="422"/>
        <w:textAlignment w:val="bottom"/>
        <w:rPr>
          <w:rFonts w:ascii="Arial" w:hAnsi="Arial"/>
          <w:sz w:val="24"/>
          <w:szCs w:val="24"/>
        </w:rPr>
      </w:pPr>
      <w:r w:rsidRPr="005E6B4B">
        <w:rPr>
          <w:rFonts w:ascii="Arial" w:hAnsi="Arial" w:hint="eastAsia"/>
          <w:sz w:val="24"/>
          <w:szCs w:val="24"/>
        </w:rPr>
        <w:t>本手册基本上由两部分组成：</w:t>
      </w:r>
    </w:p>
    <w:p w:rsidR="005E6B4B" w:rsidRPr="005E6B4B" w:rsidRDefault="005E6B4B" w:rsidP="006C466E">
      <w:pPr>
        <w:pStyle w:val="10"/>
        <w:widowControl/>
        <w:numPr>
          <w:ilvl w:val="0"/>
          <w:numId w:val="1"/>
        </w:numPr>
        <w:tabs>
          <w:tab w:val="clear" w:pos="425"/>
          <w:tab w:val="num" w:pos="840"/>
          <w:tab w:val="num" w:pos="2105"/>
        </w:tabs>
        <w:autoSpaceDE w:val="0"/>
        <w:autoSpaceDN w:val="0"/>
        <w:spacing w:before="120" w:line="360" w:lineRule="auto"/>
        <w:ind w:left="845"/>
        <w:textAlignment w:val="bottom"/>
        <w:rPr>
          <w:rFonts w:ascii="Arial" w:hAnsi="Arial"/>
          <w:sz w:val="24"/>
          <w:szCs w:val="24"/>
        </w:rPr>
      </w:pPr>
      <w:r w:rsidRPr="005E6B4B">
        <w:rPr>
          <w:rFonts w:ascii="Arial" w:hAnsi="Arial" w:hint="eastAsia"/>
          <w:sz w:val="24"/>
          <w:szCs w:val="24"/>
        </w:rPr>
        <w:t>第</w:t>
      </w:r>
      <w:r w:rsidRPr="005E6B4B">
        <w:rPr>
          <w:rFonts w:ascii="Arial" w:hAnsi="Arial" w:hint="eastAsia"/>
          <w:sz w:val="24"/>
          <w:szCs w:val="24"/>
        </w:rPr>
        <w:t>1</w:t>
      </w:r>
      <w:r w:rsidRPr="005E6B4B">
        <w:rPr>
          <w:rFonts w:ascii="Arial" w:hAnsi="Arial" w:hint="eastAsia"/>
          <w:sz w:val="24"/>
          <w:szCs w:val="24"/>
        </w:rPr>
        <w:t>章，“用户手册的内容”，规定了用户手册所应包含的内容。</w:t>
      </w:r>
    </w:p>
    <w:p w:rsidR="005E6B4B" w:rsidRPr="005E6B4B" w:rsidRDefault="005E6B4B" w:rsidP="006C466E">
      <w:pPr>
        <w:pStyle w:val="10"/>
        <w:widowControl/>
        <w:numPr>
          <w:ilvl w:val="0"/>
          <w:numId w:val="1"/>
        </w:numPr>
        <w:tabs>
          <w:tab w:val="clear" w:pos="425"/>
          <w:tab w:val="num" w:pos="840"/>
        </w:tabs>
        <w:autoSpaceDE w:val="0"/>
        <w:autoSpaceDN w:val="0"/>
        <w:spacing w:before="240" w:line="360" w:lineRule="auto"/>
        <w:ind w:left="845"/>
        <w:textAlignment w:val="bottom"/>
        <w:rPr>
          <w:rFonts w:ascii="Arial" w:hAnsi="Arial"/>
          <w:sz w:val="24"/>
          <w:szCs w:val="24"/>
        </w:rPr>
      </w:pPr>
      <w:r w:rsidRPr="005E6B4B">
        <w:rPr>
          <w:rFonts w:ascii="Arial" w:hAnsi="Arial" w:hint="eastAsia"/>
          <w:sz w:val="24"/>
          <w:szCs w:val="24"/>
        </w:rPr>
        <w:t>第</w:t>
      </w:r>
      <w:r w:rsidRPr="005E6B4B">
        <w:rPr>
          <w:rFonts w:ascii="Arial" w:hAnsi="Arial" w:hint="eastAsia"/>
          <w:sz w:val="24"/>
          <w:szCs w:val="24"/>
        </w:rPr>
        <w:t>2</w:t>
      </w:r>
      <w:r w:rsidRPr="005E6B4B">
        <w:rPr>
          <w:rFonts w:ascii="Arial" w:hAnsi="Arial" w:hint="eastAsia"/>
          <w:sz w:val="24"/>
          <w:szCs w:val="24"/>
        </w:rPr>
        <w:t>章，“关于用户手册排版格式的规定”，规定了用户手册标题及编号的格式。</w:t>
      </w:r>
    </w:p>
    <w:p w:rsidR="005E6B4B" w:rsidRPr="005E6B4B" w:rsidRDefault="005E6B4B" w:rsidP="005E6B4B">
      <w:pPr>
        <w:pStyle w:val="10"/>
        <w:widowControl/>
        <w:autoSpaceDE w:val="0"/>
        <w:autoSpaceDN w:val="0"/>
        <w:spacing w:before="240" w:line="360" w:lineRule="auto"/>
        <w:ind w:firstLine="422"/>
        <w:textAlignment w:val="bottom"/>
        <w:rPr>
          <w:rFonts w:ascii="Arial" w:hAnsi="Arial"/>
          <w:sz w:val="24"/>
          <w:szCs w:val="24"/>
        </w:rPr>
      </w:pPr>
      <w:r w:rsidRPr="005E6B4B">
        <w:rPr>
          <w:rFonts w:ascii="Arial" w:hAnsi="Arial" w:hint="eastAsia"/>
          <w:sz w:val="24"/>
          <w:szCs w:val="24"/>
        </w:rPr>
        <w:t>另外，本手册基本上是按“用户手册格式的统一规定”编写的一个样本。</w:t>
      </w:r>
    </w:p>
    <w:p w:rsidR="005E6B4B" w:rsidRPr="005E6B4B" w:rsidRDefault="005E6B4B" w:rsidP="005E6B4B">
      <w:pPr>
        <w:pStyle w:val="10"/>
        <w:widowControl/>
        <w:autoSpaceDE w:val="0"/>
        <w:autoSpaceDN w:val="0"/>
        <w:spacing w:before="240" w:line="360" w:lineRule="auto"/>
        <w:textAlignment w:val="bottom"/>
        <w:outlineLvl w:val="0"/>
        <w:rPr>
          <w:rFonts w:ascii="Arial" w:hAnsi="Arial"/>
          <w:sz w:val="24"/>
          <w:szCs w:val="24"/>
        </w:rPr>
      </w:pPr>
      <w:bookmarkStart w:id="18" w:name="_Toc91304589"/>
      <w:bookmarkStart w:id="19" w:name="_Toc91304789"/>
      <w:bookmarkStart w:id="20" w:name="_Toc91304855"/>
      <w:bookmarkStart w:id="21" w:name="_Toc91308308"/>
      <w:bookmarkStart w:id="22" w:name="_Toc489970203"/>
      <w:r w:rsidRPr="005E6B4B">
        <w:rPr>
          <w:rFonts w:ascii="Arial" w:eastAsia="黑体" w:hAnsi="Arial" w:hint="eastAsia"/>
          <w:sz w:val="24"/>
          <w:szCs w:val="24"/>
        </w:rPr>
        <w:t>〖手册约定〗</w:t>
      </w:r>
      <w:bookmarkEnd w:id="18"/>
      <w:bookmarkEnd w:id="19"/>
      <w:bookmarkEnd w:id="20"/>
      <w:bookmarkEnd w:id="21"/>
      <w:bookmarkEnd w:id="22"/>
    </w:p>
    <w:p w:rsidR="005E6B4B" w:rsidRPr="005E6B4B" w:rsidRDefault="005E6B4B" w:rsidP="005E6B4B">
      <w:pPr>
        <w:pStyle w:val="10"/>
        <w:widowControl/>
        <w:autoSpaceDE w:val="0"/>
        <w:autoSpaceDN w:val="0"/>
        <w:spacing w:before="240" w:line="360" w:lineRule="auto"/>
        <w:ind w:firstLine="422"/>
        <w:textAlignment w:val="bottom"/>
        <w:rPr>
          <w:rFonts w:ascii="Arial" w:hAnsi="Arial"/>
          <w:sz w:val="24"/>
          <w:szCs w:val="24"/>
        </w:rPr>
      </w:pPr>
      <w:r w:rsidRPr="005E6B4B">
        <w:rPr>
          <w:rFonts w:ascii="Arial" w:hAnsi="Arial" w:hint="eastAsia"/>
          <w:sz w:val="24"/>
          <w:szCs w:val="24"/>
        </w:rPr>
        <w:t>本手册遵循以下约定：</w:t>
      </w:r>
    </w:p>
    <w:p w:rsidR="005E6B4B" w:rsidRPr="005E6B4B" w:rsidRDefault="005E6B4B" w:rsidP="006C466E">
      <w:pPr>
        <w:pStyle w:val="10"/>
        <w:widowControl/>
        <w:numPr>
          <w:ilvl w:val="0"/>
          <w:numId w:val="2"/>
        </w:numPr>
        <w:tabs>
          <w:tab w:val="clear" w:pos="425"/>
          <w:tab w:val="num" w:pos="840"/>
        </w:tabs>
        <w:autoSpaceDE w:val="0"/>
        <w:autoSpaceDN w:val="0"/>
        <w:spacing w:before="240" w:line="360" w:lineRule="auto"/>
        <w:ind w:left="845"/>
        <w:textAlignment w:val="bottom"/>
        <w:rPr>
          <w:rFonts w:ascii="Arial" w:hAnsi="Arial"/>
          <w:sz w:val="24"/>
          <w:szCs w:val="24"/>
        </w:rPr>
      </w:pPr>
      <w:r w:rsidRPr="005E6B4B">
        <w:rPr>
          <w:rFonts w:ascii="Arial" w:hAnsi="Arial" w:hint="eastAsia"/>
          <w:sz w:val="24"/>
          <w:szCs w:val="24"/>
        </w:rPr>
        <w:t>所有标题均使用黑体字。</w:t>
      </w:r>
    </w:p>
    <w:p w:rsidR="005E6B4B" w:rsidRPr="005E6B4B" w:rsidRDefault="005E6B4B" w:rsidP="006C466E">
      <w:pPr>
        <w:pStyle w:val="10"/>
        <w:widowControl/>
        <w:numPr>
          <w:ilvl w:val="0"/>
          <w:numId w:val="2"/>
        </w:numPr>
        <w:tabs>
          <w:tab w:val="clear" w:pos="425"/>
          <w:tab w:val="num" w:pos="840"/>
        </w:tabs>
        <w:autoSpaceDE w:val="0"/>
        <w:autoSpaceDN w:val="0"/>
        <w:spacing w:before="120" w:line="360" w:lineRule="auto"/>
        <w:ind w:left="845"/>
        <w:textAlignment w:val="bottom"/>
        <w:rPr>
          <w:rFonts w:ascii="Arial" w:hAnsi="Arial"/>
          <w:sz w:val="24"/>
          <w:szCs w:val="24"/>
        </w:rPr>
      </w:pPr>
      <w:r w:rsidRPr="005E6B4B">
        <w:rPr>
          <w:rFonts w:ascii="Arial" w:hAnsi="Arial" w:hint="eastAsia"/>
          <w:sz w:val="24"/>
          <w:szCs w:val="24"/>
        </w:rPr>
        <w:t>如果标题后跟有“</w:t>
      </w:r>
      <w:r w:rsidRPr="005E6B4B">
        <w:rPr>
          <w:rFonts w:ascii="Arial" w:eastAsia="黑体" w:hAnsi="Arial" w:hint="eastAsia"/>
          <w:sz w:val="24"/>
          <w:szCs w:val="24"/>
        </w:rPr>
        <w:t>〖条件〗</w:t>
      </w:r>
      <w:r w:rsidRPr="005E6B4B">
        <w:rPr>
          <w:rFonts w:ascii="Arial" w:hAnsi="Arial" w:hint="eastAsia"/>
          <w:sz w:val="24"/>
          <w:szCs w:val="24"/>
        </w:rPr>
        <w:t>”字样，说明该标题下正文所要求的内容是在一定条件下必须的。</w:t>
      </w:r>
    </w:p>
    <w:p w:rsidR="005E6B4B" w:rsidRPr="005E6B4B" w:rsidRDefault="005E6B4B" w:rsidP="005E6B4B">
      <w:pPr>
        <w:widowControl/>
        <w:autoSpaceDE w:val="0"/>
        <w:autoSpaceDN w:val="0"/>
        <w:spacing w:before="240" w:line="360" w:lineRule="auto"/>
        <w:ind w:firstLine="422"/>
        <w:textAlignment w:val="bottom"/>
        <w:rPr>
          <w:rFonts w:ascii="宋体" w:eastAsia="宋体" w:hAnsi="宋体"/>
          <w:sz w:val="24"/>
          <w:szCs w:val="24"/>
          <w:lang w:eastAsia="zh-CN"/>
        </w:rPr>
      </w:pPr>
      <w:r w:rsidRPr="005E6B4B">
        <w:rPr>
          <w:rFonts w:ascii="Arial" w:eastAsia="黑体" w:hAnsi="Arial" w:hint="eastAsia"/>
          <w:sz w:val="24"/>
          <w:szCs w:val="24"/>
          <w:lang w:eastAsia="zh-CN"/>
        </w:rPr>
        <w:t>【注意】</w:t>
      </w:r>
      <w:r w:rsidRPr="005E6B4B">
        <w:rPr>
          <w:rFonts w:ascii="宋体" w:eastAsia="宋体" w:hAnsi="宋体" w:hint="eastAsia"/>
          <w:sz w:val="24"/>
          <w:szCs w:val="24"/>
          <w:lang w:eastAsia="zh-CN"/>
        </w:rPr>
        <w:t>的意思是请读者注意那些需要注意的事项。</w:t>
      </w:r>
    </w:p>
    <w:p w:rsidR="005E6B4B" w:rsidRPr="005E6B4B" w:rsidRDefault="005E6B4B" w:rsidP="005E6B4B">
      <w:pPr>
        <w:widowControl/>
        <w:autoSpaceDE w:val="0"/>
        <w:autoSpaceDN w:val="0"/>
        <w:spacing w:before="240" w:line="360" w:lineRule="auto"/>
        <w:ind w:firstLine="420"/>
        <w:textAlignment w:val="bottom"/>
        <w:rPr>
          <w:rFonts w:ascii="宋体" w:eastAsia="宋体" w:hAnsi="宋体"/>
          <w:sz w:val="24"/>
          <w:szCs w:val="24"/>
          <w:lang w:eastAsia="zh-CN"/>
        </w:rPr>
      </w:pPr>
      <w:r w:rsidRPr="005E6B4B">
        <w:rPr>
          <w:rFonts w:ascii="宋体" w:eastAsia="宋体" w:hAnsi="宋体" w:hint="eastAsia"/>
          <w:sz w:val="24"/>
          <w:szCs w:val="24"/>
          <w:lang w:eastAsia="zh-CN"/>
        </w:rPr>
        <w:t>【</w:t>
      </w:r>
      <w:r w:rsidRPr="005E6B4B">
        <w:rPr>
          <w:rFonts w:ascii="黑体" w:eastAsia="黑体" w:hAnsi="宋体" w:hint="eastAsia"/>
          <w:sz w:val="24"/>
          <w:szCs w:val="24"/>
          <w:lang w:eastAsia="zh-CN"/>
        </w:rPr>
        <w:t>警告</w:t>
      </w:r>
      <w:r w:rsidRPr="005E6B4B">
        <w:rPr>
          <w:rFonts w:ascii="宋体" w:eastAsia="宋体" w:hAnsi="宋体" w:hint="eastAsia"/>
          <w:sz w:val="24"/>
          <w:szCs w:val="24"/>
          <w:lang w:eastAsia="zh-CN"/>
        </w:rPr>
        <w:t>】的意思是请读者千万注意某些事项，否则将造成严重错误。</w:t>
      </w:r>
    </w:p>
    <w:p w:rsidR="007259EF" w:rsidRDefault="005E6B4B" w:rsidP="00042F06">
      <w:pPr>
        <w:tabs>
          <w:tab w:val="right" w:leader="middleDot" w:pos="8392"/>
        </w:tabs>
        <w:ind w:left="420"/>
        <w:jc w:val="center"/>
        <w:outlineLvl w:val="0"/>
        <w:rPr>
          <w:noProof/>
        </w:rPr>
      </w:pPr>
      <w:r w:rsidRPr="005E6B4B">
        <w:rPr>
          <w:b/>
          <w:bCs/>
          <w:color w:val="FF0000"/>
        </w:rPr>
        <w:br w:type="page"/>
      </w:r>
      <w:bookmarkStart w:id="23" w:name="_Toc489970204"/>
      <w:r w:rsidR="008D7D6D" w:rsidRPr="008D7D6D">
        <w:rPr>
          <w:rFonts w:ascii="宋体" w:eastAsia="宋体" w:hAnsi="宋体" w:hint="eastAsia"/>
          <w:b/>
          <w:bCs/>
          <w:sz w:val="28"/>
          <w:szCs w:val="28"/>
        </w:rPr>
        <w:lastRenderedPageBreak/>
        <w:t>目</w:t>
      </w:r>
      <w:r w:rsidR="008D7D6D" w:rsidRPr="008D7D6D">
        <w:rPr>
          <w:rFonts w:ascii="宋体" w:eastAsia="宋体" w:hAnsi="宋体" w:hint="eastAsia"/>
          <w:sz w:val="28"/>
          <w:szCs w:val="28"/>
        </w:rPr>
        <w:t xml:space="preserve"> </w:t>
      </w:r>
      <w:r w:rsidR="008D7D6D">
        <w:rPr>
          <w:rFonts w:ascii="宋体" w:eastAsia="宋体" w:hAnsi="宋体" w:hint="eastAsia"/>
          <w:sz w:val="28"/>
          <w:szCs w:val="28"/>
          <w:lang w:eastAsia="zh-CN"/>
        </w:rPr>
        <w:t xml:space="preserve"> </w:t>
      </w:r>
      <w:r w:rsidR="008D7D6D" w:rsidRPr="008D7D6D">
        <w:rPr>
          <w:rFonts w:ascii="宋体" w:eastAsia="宋体" w:hAnsi="宋体" w:hint="eastAsia"/>
          <w:b/>
          <w:bCs/>
          <w:sz w:val="28"/>
          <w:szCs w:val="28"/>
        </w:rPr>
        <w:t>录</w:t>
      </w:r>
      <w:bookmarkEnd w:id="23"/>
      <w:r w:rsidR="008D7D6D" w:rsidRPr="008D7D6D">
        <w:rPr>
          <w:rFonts w:ascii="宋体" w:eastAsia="宋体" w:hAnsi="宋体"/>
          <w:b/>
          <w:bCs/>
          <w:caps/>
          <w:sz w:val="22"/>
          <w:szCs w:val="22"/>
        </w:rPr>
        <w:fldChar w:fldCharType="begin"/>
      </w:r>
      <w:r w:rsidR="008D7D6D" w:rsidRPr="008D7D6D">
        <w:rPr>
          <w:rFonts w:ascii="宋体" w:eastAsia="宋体" w:hAnsi="宋体"/>
          <w:b/>
          <w:bCs/>
          <w:caps/>
          <w:sz w:val="22"/>
          <w:szCs w:val="22"/>
        </w:rPr>
        <w:instrText xml:space="preserve"> TOC \o "1-3" \h \z \u </w:instrText>
      </w:r>
      <w:r w:rsidR="008D7D6D" w:rsidRPr="008D7D6D">
        <w:rPr>
          <w:rFonts w:ascii="宋体" w:eastAsia="宋体" w:hAnsi="宋体"/>
          <w:b/>
          <w:bCs/>
          <w:caps/>
          <w:sz w:val="22"/>
          <w:szCs w:val="22"/>
        </w:rPr>
        <w:fldChar w:fldCharType="separate"/>
      </w:r>
    </w:p>
    <w:p w:rsidR="007259EF" w:rsidRDefault="007259EF">
      <w:pPr>
        <w:pStyle w:val="11"/>
        <w:tabs>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0" w:history="1">
        <w:r w:rsidRPr="00197BEF">
          <w:rPr>
            <w:rStyle w:val="a7"/>
            <w:rFonts w:ascii="Arial" w:eastAsia="黑体" w:hAnsi="Arial" w:hint="eastAsia"/>
            <w:noProof/>
          </w:rPr>
          <w:t>〖手册目标〗</w:t>
        </w:r>
        <w:r>
          <w:rPr>
            <w:noProof/>
            <w:webHidden/>
          </w:rPr>
          <w:tab/>
        </w:r>
        <w:r>
          <w:rPr>
            <w:noProof/>
            <w:webHidden/>
          </w:rPr>
          <w:fldChar w:fldCharType="begin"/>
        </w:r>
        <w:r>
          <w:rPr>
            <w:noProof/>
            <w:webHidden/>
          </w:rPr>
          <w:instrText xml:space="preserve"> PAGEREF _Toc489970200 \h </w:instrText>
        </w:r>
        <w:r>
          <w:rPr>
            <w:noProof/>
            <w:webHidden/>
          </w:rPr>
        </w:r>
        <w:r>
          <w:rPr>
            <w:noProof/>
            <w:webHidden/>
          </w:rPr>
          <w:fldChar w:fldCharType="separate"/>
        </w:r>
        <w:r>
          <w:rPr>
            <w:noProof/>
            <w:webHidden/>
          </w:rPr>
          <w:t>4</w:t>
        </w:r>
        <w:r>
          <w:rPr>
            <w:noProof/>
            <w:webHidden/>
          </w:rPr>
          <w:fldChar w:fldCharType="end"/>
        </w:r>
      </w:hyperlink>
    </w:p>
    <w:p w:rsidR="007259EF" w:rsidRDefault="007259EF">
      <w:pPr>
        <w:pStyle w:val="11"/>
        <w:tabs>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1" w:history="1">
        <w:r w:rsidRPr="00197BEF">
          <w:rPr>
            <w:rStyle w:val="a7"/>
            <w:rFonts w:ascii="Arial" w:eastAsia="黑体" w:hAnsi="Arial" w:hint="eastAsia"/>
            <w:noProof/>
          </w:rPr>
          <w:t>〖阅读对象〗</w:t>
        </w:r>
        <w:r>
          <w:rPr>
            <w:noProof/>
            <w:webHidden/>
          </w:rPr>
          <w:tab/>
        </w:r>
        <w:r>
          <w:rPr>
            <w:noProof/>
            <w:webHidden/>
          </w:rPr>
          <w:fldChar w:fldCharType="begin"/>
        </w:r>
        <w:r>
          <w:rPr>
            <w:noProof/>
            <w:webHidden/>
          </w:rPr>
          <w:instrText xml:space="preserve"> PAGEREF _Toc489970201 \h </w:instrText>
        </w:r>
        <w:r>
          <w:rPr>
            <w:noProof/>
            <w:webHidden/>
          </w:rPr>
        </w:r>
        <w:r>
          <w:rPr>
            <w:noProof/>
            <w:webHidden/>
          </w:rPr>
          <w:fldChar w:fldCharType="separate"/>
        </w:r>
        <w:r>
          <w:rPr>
            <w:noProof/>
            <w:webHidden/>
          </w:rPr>
          <w:t>4</w:t>
        </w:r>
        <w:r>
          <w:rPr>
            <w:noProof/>
            <w:webHidden/>
          </w:rPr>
          <w:fldChar w:fldCharType="end"/>
        </w:r>
      </w:hyperlink>
    </w:p>
    <w:p w:rsidR="007259EF" w:rsidRDefault="007259EF">
      <w:pPr>
        <w:pStyle w:val="11"/>
        <w:tabs>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2" w:history="1">
        <w:r w:rsidRPr="00197BEF">
          <w:rPr>
            <w:rStyle w:val="a7"/>
            <w:rFonts w:ascii="Arial" w:eastAsia="黑体" w:hAnsi="Arial" w:hint="eastAsia"/>
            <w:noProof/>
          </w:rPr>
          <w:t>〖手册构成〗</w:t>
        </w:r>
        <w:r>
          <w:rPr>
            <w:noProof/>
            <w:webHidden/>
          </w:rPr>
          <w:tab/>
        </w:r>
        <w:r>
          <w:rPr>
            <w:noProof/>
            <w:webHidden/>
          </w:rPr>
          <w:fldChar w:fldCharType="begin"/>
        </w:r>
        <w:r>
          <w:rPr>
            <w:noProof/>
            <w:webHidden/>
          </w:rPr>
          <w:instrText xml:space="preserve"> PAGEREF _Toc489970202 \h </w:instrText>
        </w:r>
        <w:r>
          <w:rPr>
            <w:noProof/>
            <w:webHidden/>
          </w:rPr>
        </w:r>
        <w:r>
          <w:rPr>
            <w:noProof/>
            <w:webHidden/>
          </w:rPr>
          <w:fldChar w:fldCharType="separate"/>
        </w:r>
        <w:r>
          <w:rPr>
            <w:noProof/>
            <w:webHidden/>
          </w:rPr>
          <w:t>4</w:t>
        </w:r>
        <w:r>
          <w:rPr>
            <w:noProof/>
            <w:webHidden/>
          </w:rPr>
          <w:fldChar w:fldCharType="end"/>
        </w:r>
      </w:hyperlink>
    </w:p>
    <w:p w:rsidR="007259EF" w:rsidRDefault="007259EF">
      <w:pPr>
        <w:pStyle w:val="11"/>
        <w:tabs>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3" w:history="1">
        <w:r w:rsidRPr="00197BEF">
          <w:rPr>
            <w:rStyle w:val="a7"/>
            <w:rFonts w:ascii="Arial" w:eastAsia="黑体" w:hAnsi="Arial" w:hint="eastAsia"/>
            <w:noProof/>
          </w:rPr>
          <w:t>〖手册约定〗</w:t>
        </w:r>
        <w:r>
          <w:rPr>
            <w:noProof/>
            <w:webHidden/>
          </w:rPr>
          <w:tab/>
        </w:r>
        <w:r>
          <w:rPr>
            <w:noProof/>
            <w:webHidden/>
          </w:rPr>
          <w:fldChar w:fldCharType="begin"/>
        </w:r>
        <w:r>
          <w:rPr>
            <w:noProof/>
            <w:webHidden/>
          </w:rPr>
          <w:instrText xml:space="preserve"> PAGEREF _Toc489970203 \h </w:instrText>
        </w:r>
        <w:r>
          <w:rPr>
            <w:noProof/>
            <w:webHidden/>
          </w:rPr>
        </w:r>
        <w:r>
          <w:rPr>
            <w:noProof/>
            <w:webHidden/>
          </w:rPr>
          <w:fldChar w:fldCharType="separate"/>
        </w:r>
        <w:r>
          <w:rPr>
            <w:noProof/>
            <w:webHidden/>
          </w:rPr>
          <w:t>4</w:t>
        </w:r>
        <w:r>
          <w:rPr>
            <w:noProof/>
            <w:webHidden/>
          </w:rPr>
          <w:fldChar w:fldCharType="end"/>
        </w:r>
      </w:hyperlink>
    </w:p>
    <w:p w:rsidR="007259EF" w:rsidRDefault="007259EF">
      <w:pPr>
        <w:pStyle w:val="11"/>
        <w:tabs>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4" w:history="1">
        <w:r w:rsidRPr="00197BEF">
          <w:rPr>
            <w:rStyle w:val="a7"/>
            <w:rFonts w:ascii="宋体" w:eastAsia="宋体" w:hAnsi="宋体" w:hint="eastAsia"/>
            <w:noProof/>
          </w:rPr>
          <w:t>目</w:t>
        </w:r>
        <w:r w:rsidRPr="00197BEF">
          <w:rPr>
            <w:rStyle w:val="a7"/>
            <w:rFonts w:ascii="宋体" w:eastAsia="宋体" w:hAnsi="宋体"/>
            <w:noProof/>
          </w:rPr>
          <w:t xml:space="preserve"> </w:t>
        </w:r>
        <w:r w:rsidRPr="00197BEF">
          <w:rPr>
            <w:rStyle w:val="a7"/>
            <w:rFonts w:ascii="宋体" w:eastAsia="宋体" w:hAnsi="宋体"/>
            <w:noProof/>
            <w:lang w:eastAsia="zh-CN"/>
          </w:rPr>
          <w:t xml:space="preserve"> </w:t>
        </w:r>
        <w:r w:rsidRPr="00197BEF">
          <w:rPr>
            <w:rStyle w:val="a7"/>
            <w:rFonts w:ascii="宋体" w:eastAsia="宋体" w:hAnsi="宋体" w:hint="eastAsia"/>
            <w:noProof/>
          </w:rPr>
          <w:t>录</w:t>
        </w:r>
        <w:r>
          <w:rPr>
            <w:noProof/>
            <w:webHidden/>
          </w:rPr>
          <w:tab/>
        </w:r>
        <w:r>
          <w:rPr>
            <w:noProof/>
            <w:webHidden/>
          </w:rPr>
          <w:fldChar w:fldCharType="begin"/>
        </w:r>
        <w:r>
          <w:rPr>
            <w:noProof/>
            <w:webHidden/>
          </w:rPr>
          <w:instrText xml:space="preserve"> PAGEREF _Toc489970204 \h </w:instrText>
        </w:r>
        <w:r>
          <w:rPr>
            <w:noProof/>
            <w:webHidden/>
          </w:rPr>
        </w:r>
        <w:r>
          <w:rPr>
            <w:noProof/>
            <w:webHidden/>
          </w:rPr>
          <w:fldChar w:fldCharType="separate"/>
        </w:r>
        <w:r>
          <w:rPr>
            <w:noProof/>
            <w:webHidden/>
          </w:rPr>
          <w:t>5</w:t>
        </w:r>
        <w:r>
          <w:rPr>
            <w:noProof/>
            <w:webHidden/>
          </w:rPr>
          <w:fldChar w:fldCharType="end"/>
        </w:r>
      </w:hyperlink>
      <w:bookmarkStart w:id="24" w:name="_GoBack"/>
      <w:bookmarkEnd w:id="24"/>
    </w:p>
    <w:p w:rsidR="007259EF" w:rsidRDefault="007259EF">
      <w:pPr>
        <w:pStyle w:val="11"/>
        <w:tabs>
          <w:tab w:val="left" w:pos="630"/>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5" w:history="1">
        <w:r w:rsidRPr="00197BEF">
          <w:rPr>
            <w:rStyle w:val="a7"/>
            <w:rFonts w:hint="eastAsia"/>
            <w:noProof/>
          </w:rPr>
          <w:t>一、</w:t>
        </w:r>
        <w:r>
          <w:rPr>
            <w:rFonts w:asciiTheme="minorHAnsi" w:eastAsiaTheme="minorEastAsia" w:hAnsiTheme="minorHAnsi" w:cstheme="minorBidi"/>
            <w:b w:val="0"/>
            <w:bCs w:val="0"/>
            <w:caps w:val="0"/>
            <w:noProof/>
            <w:spacing w:val="0"/>
            <w:kern w:val="2"/>
            <w:sz w:val="21"/>
            <w:szCs w:val="22"/>
            <w:lang w:eastAsia="zh-CN"/>
          </w:rPr>
          <w:tab/>
        </w:r>
        <w:r w:rsidRPr="00197BEF">
          <w:rPr>
            <w:rStyle w:val="a7"/>
            <w:rFonts w:hint="eastAsia"/>
            <w:noProof/>
          </w:rPr>
          <w:t>配置</w:t>
        </w:r>
        <w:r w:rsidRPr="00197BEF">
          <w:rPr>
            <w:rStyle w:val="a7"/>
            <w:rFonts w:ascii="宋体" w:eastAsia="宋体" w:hAnsi="宋体" w:cs="宋体" w:hint="eastAsia"/>
            <w:noProof/>
          </w:rPr>
          <w:t>环</w:t>
        </w:r>
        <w:r w:rsidRPr="00197BEF">
          <w:rPr>
            <w:rStyle w:val="a7"/>
            <w:rFonts w:ascii="MS Mincho" w:hAnsi="MS Mincho" w:cs="MS Mincho" w:hint="eastAsia"/>
            <w:noProof/>
          </w:rPr>
          <w:t>境</w:t>
        </w:r>
        <w:r>
          <w:rPr>
            <w:noProof/>
            <w:webHidden/>
          </w:rPr>
          <w:tab/>
        </w:r>
        <w:r>
          <w:rPr>
            <w:noProof/>
            <w:webHidden/>
          </w:rPr>
          <w:fldChar w:fldCharType="begin"/>
        </w:r>
        <w:r>
          <w:rPr>
            <w:noProof/>
            <w:webHidden/>
          </w:rPr>
          <w:instrText xml:space="preserve"> PAGEREF _Toc489970205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06" w:history="1">
        <w:r w:rsidRPr="00197BEF">
          <w:rPr>
            <w:rStyle w:val="a7"/>
            <w:rFonts w:hint="eastAsia"/>
            <w:noProof/>
          </w:rPr>
          <w:t>1</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hint="eastAsia"/>
            <w:noProof/>
          </w:rPr>
          <w:t>安装</w:t>
        </w:r>
        <w:r w:rsidRPr="00197BEF">
          <w:rPr>
            <w:rStyle w:val="a7"/>
            <w:noProof/>
          </w:rPr>
          <w:t>git</w:t>
        </w:r>
        <w:r>
          <w:rPr>
            <w:noProof/>
            <w:webHidden/>
          </w:rPr>
          <w:tab/>
        </w:r>
        <w:r>
          <w:rPr>
            <w:noProof/>
            <w:webHidden/>
          </w:rPr>
          <w:fldChar w:fldCharType="begin"/>
        </w:r>
        <w:r>
          <w:rPr>
            <w:noProof/>
            <w:webHidden/>
          </w:rPr>
          <w:instrText xml:space="preserve"> PAGEREF _Toc489970206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07" w:history="1">
        <w:r w:rsidRPr="00197BEF">
          <w:rPr>
            <w:rStyle w:val="a7"/>
            <w:rFonts w:hint="eastAsia"/>
            <w:noProof/>
          </w:rPr>
          <w:t>2</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hint="eastAsia"/>
            <w:noProof/>
          </w:rPr>
          <w:t>搭建</w:t>
        </w:r>
        <w:r w:rsidRPr="00197BEF">
          <w:rPr>
            <w:rStyle w:val="a7"/>
            <w:noProof/>
          </w:rPr>
          <w:t>node-babel</w:t>
        </w:r>
        <w:r w:rsidRPr="00197BEF">
          <w:rPr>
            <w:rStyle w:val="a7"/>
            <w:rFonts w:ascii="宋体" w:eastAsia="宋体" w:hAnsi="宋体" w:cs="宋体" w:hint="eastAsia"/>
            <w:noProof/>
          </w:rPr>
          <w:t>环</w:t>
        </w:r>
        <w:r w:rsidRPr="00197BEF">
          <w:rPr>
            <w:rStyle w:val="a7"/>
            <w:rFonts w:ascii="MS Mincho" w:hAnsi="MS Mincho" w:cs="MS Mincho" w:hint="eastAsia"/>
            <w:noProof/>
          </w:rPr>
          <w:t>境</w:t>
        </w:r>
        <w:r>
          <w:rPr>
            <w:noProof/>
            <w:webHidden/>
          </w:rPr>
          <w:tab/>
        </w:r>
        <w:r>
          <w:rPr>
            <w:noProof/>
            <w:webHidden/>
          </w:rPr>
          <w:fldChar w:fldCharType="begin"/>
        </w:r>
        <w:r>
          <w:rPr>
            <w:noProof/>
            <w:webHidden/>
          </w:rPr>
          <w:instrText xml:space="preserve"> PAGEREF _Toc489970207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11"/>
        <w:tabs>
          <w:tab w:val="left" w:pos="630"/>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08" w:history="1">
        <w:r w:rsidRPr="00197BEF">
          <w:rPr>
            <w:rStyle w:val="a7"/>
            <w:rFonts w:hint="eastAsia"/>
            <w:noProof/>
          </w:rPr>
          <w:t>二、</w:t>
        </w:r>
        <w:r>
          <w:rPr>
            <w:rFonts w:asciiTheme="minorHAnsi" w:eastAsiaTheme="minorEastAsia" w:hAnsiTheme="minorHAnsi" w:cstheme="minorBidi"/>
            <w:b w:val="0"/>
            <w:bCs w:val="0"/>
            <w:caps w:val="0"/>
            <w:noProof/>
            <w:spacing w:val="0"/>
            <w:kern w:val="2"/>
            <w:sz w:val="21"/>
            <w:szCs w:val="22"/>
            <w:lang w:eastAsia="zh-CN"/>
          </w:rPr>
          <w:tab/>
        </w:r>
        <w:r w:rsidRPr="00197BEF">
          <w:rPr>
            <w:rStyle w:val="a7"/>
            <w:rFonts w:hint="eastAsia"/>
            <w:noProof/>
          </w:rPr>
          <w:t>操作指</w:t>
        </w:r>
        <w:r w:rsidRPr="00197BEF">
          <w:rPr>
            <w:rStyle w:val="a7"/>
            <w:rFonts w:ascii="宋体" w:eastAsia="宋体" w:hAnsi="宋体" w:cs="宋体" w:hint="eastAsia"/>
            <w:noProof/>
          </w:rPr>
          <w:t>导</w:t>
        </w:r>
        <w:r>
          <w:rPr>
            <w:noProof/>
            <w:webHidden/>
          </w:rPr>
          <w:tab/>
        </w:r>
        <w:r>
          <w:rPr>
            <w:noProof/>
            <w:webHidden/>
          </w:rPr>
          <w:fldChar w:fldCharType="begin"/>
        </w:r>
        <w:r>
          <w:rPr>
            <w:noProof/>
            <w:webHidden/>
          </w:rPr>
          <w:instrText xml:space="preserve"> PAGEREF _Toc489970208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09" w:history="1">
        <w:r w:rsidRPr="00197BEF">
          <w:rPr>
            <w:rStyle w:val="a7"/>
            <w:rFonts w:hint="eastAsia"/>
            <w:noProof/>
          </w:rPr>
          <w:t>1</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hint="eastAsia"/>
            <w:noProof/>
          </w:rPr>
          <w:t>打开网站</w:t>
        </w:r>
        <w:r>
          <w:rPr>
            <w:noProof/>
            <w:webHidden/>
          </w:rPr>
          <w:tab/>
        </w:r>
        <w:r>
          <w:rPr>
            <w:noProof/>
            <w:webHidden/>
          </w:rPr>
          <w:fldChar w:fldCharType="begin"/>
        </w:r>
        <w:r>
          <w:rPr>
            <w:noProof/>
            <w:webHidden/>
          </w:rPr>
          <w:instrText xml:space="preserve"> PAGEREF _Toc489970209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0" w:history="1">
        <w:r w:rsidRPr="00197BEF">
          <w:rPr>
            <w:rStyle w:val="a7"/>
            <w:rFonts w:hint="eastAsia"/>
            <w:noProof/>
          </w:rPr>
          <w:t>2</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ascii="宋体" w:eastAsia="宋体" w:hAnsi="宋体" w:cs="宋体" w:hint="eastAsia"/>
            <w:noProof/>
          </w:rPr>
          <w:t>进</w:t>
        </w:r>
        <w:r w:rsidRPr="00197BEF">
          <w:rPr>
            <w:rStyle w:val="a7"/>
            <w:rFonts w:ascii="MS Mincho" w:hAnsi="MS Mincho" w:cs="MS Mincho" w:hint="eastAsia"/>
            <w:noProof/>
          </w:rPr>
          <w:t>入登</w:t>
        </w:r>
        <w:r w:rsidRPr="00197BEF">
          <w:rPr>
            <w:rStyle w:val="a7"/>
            <w:rFonts w:ascii="宋体" w:eastAsia="宋体" w:hAnsi="宋体" w:cs="宋体" w:hint="eastAsia"/>
            <w:noProof/>
          </w:rPr>
          <w:t>录</w:t>
        </w:r>
        <w:r w:rsidRPr="00197BEF">
          <w:rPr>
            <w:rStyle w:val="a7"/>
            <w:rFonts w:ascii="MS Mincho" w:hAnsi="MS Mincho" w:cs="MS Mincho" w:hint="eastAsia"/>
            <w:noProof/>
          </w:rPr>
          <w:t>界面（可使用</w:t>
        </w:r>
        <w:r w:rsidRPr="00197BEF">
          <w:rPr>
            <w:rStyle w:val="a7"/>
            <w:rFonts w:ascii="宋体" w:eastAsia="宋体" w:hAnsi="宋体" w:cs="宋体" w:hint="eastAsia"/>
            <w:noProof/>
          </w:rPr>
          <w:t>测试账</w:t>
        </w:r>
        <w:r w:rsidRPr="00197BEF">
          <w:rPr>
            <w:rStyle w:val="a7"/>
            <w:rFonts w:ascii="MS Mincho" w:hAnsi="MS Mincho" w:cs="MS Mincho" w:hint="eastAsia"/>
            <w:noProof/>
          </w:rPr>
          <w:t>号登</w:t>
        </w:r>
        <w:r w:rsidRPr="00197BEF">
          <w:rPr>
            <w:rStyle w:val="a7"/>
            <w:rFonts w:ascii="宋体" w:eastAsia="宋体" w:hAnsi="宋体" w:cs="宋体" w:hint="eastAsia"/>
            <w:noProof/>
          </w:rPr>
          <w:t>录</w:t>
        </w:r>
        <w:r w:rsidRPr="00197BEF">
          <w:rPr>
            <w:rStyle w:val="a7"/>
            <w:rFonts w:ascii="MS Mincho" w:hAnsi="MS Mincho" w:cs="MS Mincho" w:hint="eastAsia"/>
            <w:noProof/>
          </w:rPr>
          <w:t>，密</w:t>
        </w:r>
        <w:r w:rsidRPr="00197BEF">
          <w:rPr>
            <w:rStyle w:val="a7"/>
            <w:rFonts w:ascii="宋体" w:eastAsia="宋体" w:hAnsi="宋体" w:cs="宋体" w:hint="eastAsia"/>
            <w:noProof/>
          </w:rPr>
          <w:t>码为</w:t>
        </w:r>
        <w:r w:rsidRPr="00197BEF">
          <w:rPr>
            <w:rStyle w:val="a7"/>
            <w:rFonts w:ascii="MS Mincho" w:hAnsi="MS Mincho" w:cs="MS Mincho" w:hint="eastAsia"/>
            <w:noProof/>
          </w:rPr>
          <w:t>：</w:t>
        </w:r>
        <w:r w:rsidRPr="00197BEF">
          <w:rPr>
            <w:rStyle w:val="a7"/>
            <w:noProof/>
          </w:rPr>
          <w:t>123456</w:t>
        </w:r>
        <w:r w:rsidRPr="00197BEF">
          <w:rPr>
            <w:rStyle w:val="a7"/>
            <w:rFonts w:hint="eastAsia"/>
            <w:noProof/>
          </w:rPr>
          <w:t>）</w:t>
        </w:r>
        <w:r>
          <w:rPr>
            <w:noProof/>
            <w:webHidden/>
          </w:rPr>
          <w:tab/>
        </w:r>
        <w:r>
          <w:rPr>
            <w:noProof/>
            <w:webHidden/>
          </w:rPr>
          <w:fldChar w:fldCharType="begin"/>
        </w:r>
        <w:r>
          <w:rPr>
            <w:noProof/>
            <w:webHidden/>
          </w:rPr>
          <w:instrText xml:space="preserve"> PAGEREF _Toc489970210 \h </w:instrText>
        </w:r>
        <w:r>
          <w:rPr>
            <w:noProof/>
            <w:webHidden/>
          </w:rPr>
        </w:r>
        <w:r>
          <w:rPr>
            <w:noProof/>
            <w:webHidden/>
          </w:rPr>
          <w:fldChar w:fldCharType="separate"/>
        </w:r>
        <w:r>
          <w:rPr>
            <w:noProof/>
            <w:webHidden/>
          </w:rPr>
          <w:t>6</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1" w:history="1">
        <w:r w:rsidRPr="00197BEF">
          <w:rPr>
            <w:rStyle w:val="a7"/>
            <w:rFonts w:hint="eastAsia"/>
            <w:noProof/>
          </w:rPr>
          <w:t>3</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hint="eastAsia"/>
            <w:noProof/>
          </w:rPr>
          <w:t>注册（点</w:t>
        </w:r>
        <w:r w:rsidRPr="00197BEF">
          <w:rPr>
            <w:rStyle w:val="a7"/>
            <w:rFonts w:ascii="宋体" w:eastAsia="宋体" w:hAnsi="宋体" w:cs="宋体" w:hint="eastAsia"/>
            <w:noProof/>
          </w:rPr>
          <w:t>击</w:t>
        </w:r>
        <w:r w:rsidRPr="00197BEF">
          <w:rPr>
            <w:rStyle w:val="a7"/>
            <w:rFonts w:ascii="MS Mincho" w:hAnsi="MS Mincho" w:cs="MS Mincho" w:hint="eastAsia"/>
            <w:noProof/>
          </w:rPr>
          <w:t>注册按</w:t>
        </w:r>
        <w:r w:rsidRPr="00197BEF">
          <w:rPr>
            <w:rStyle w:val="a7"/>
            <w:rFonts w:ascii="宋体" w:eastAsia="宋体" w:hAnsi="宋体" w:cs="宋体" w:hint="eastAsia"/>
            <w:noProof/>
          </w:rPr>
          <w:t>钮</w:t>
        </w:r>
        <w:r w:rsidRPr="00197BEF">
          <w:rPr>
            <w:rStyle w:val="a7"/>
            <w:rFonts w:ascii="MS Mincho" w:hAnsi="MS Mincho" w:cs="MS Mincho" w:hint="eastAsia"/>
            <w:noProof/>
          </w:rPr>
          <w:t>按照提示完成注册）</w:t>
        </w:r>
        <w:r>
          <w:rPr>
            <w:noProof/>
            <w:webHidden/>
          </w:rPr>
          <w:tab/>
        </w:r>
        <w:r>
          <w:rPr>
            <w:noProof/>
            <w:webHidden/>
          </w:rPr>
          <w:fldChar w:fldCharType="begin"/>
        </w:r>
        <w:r>
          <w:rPr>
            <w:noProof/>
            <w:webHidden/>
          </w:rPr>
          <w:instrText xml:space="preserve"> PAGEREF _Toc489970211 \h </w:instrText>
        </w:r>
        <w:r>
          <w:rPr>
            <w:noProof/>
            <w:webHidden/>
          </w:rPr>
        </w:r>
        <w:r>
          <w:rPr>
            <w:noProof/>
            <w:webHidden/>
          </w:rPr>
          <w:fldChar w:fldCharType="separate"/>
        </w:r>
        <w:r>
          <w:rPr>
            <w:noProof/>
            <w:webHidden/>
          </w:rPr>
          <w:t>7</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2" w:history="1">
        <w:r w:rsidRPr="00197BEF">
          <w:rPr>
            <w:rStyle w:val="a7"/>
            <w:rFonts w:hint="eastAsia"/>
            <w:noProof/>
          </w:rPr>
          <w:t>4</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hint="eastAsia"/>
            <w:noProof/>
          </w:rPr>
          <w:t>忘</w:t>
        </w:r>
        <w:r w:rsidRPr="00197BEF">
          <w:rPr>
            <w:rStyle w:val="a7"/>
            <w:rFonts w:ascii="宋体" w:eastAsia="宋体" w:hAnsi="宋体" w:cs="宋体" w:hint="eastAsia"/>
            <w:noProof/>
          </w:rPr>
          <w:t>记</w:t>
        </w:r>
        <w:r w:rsidRPr="00197BEF">
          <w:rPr>
            <w:rStyle w:val="a7"/>
            <w:rFonts w:ascii="MS Mincho" w:hAnsi="MS Mincho" w:cs="MS Mincho" w:hint="eastAsia"/>
            <w:noProof/>
          </w:rPr>
          <w:t>密</w:t>
        </w:r>
        <w:r w:rsidRPr="00197BEF">
          <w:rPr>
            <w:rStyle w:val="a7"/>
            <w:rFonts w:ascii="宋体" w:eastAsia="宋体" w:hAnsi="宋体" w:cs="宋体" w:hint="eastAsia"/>
            <w:noProof/>
          </w:rPr>
          <w:t>码</w:t>
        </w:r>
        <w:r w:rsidRPr="00197BEF">
          <w:rPr>
            <w:rStyle w:val="a7"/>
            <w:rFonts w:ascii="MS Mincho" w:hAnsi="MS Mincho" w:cs="MS Mincho" w:hint="eastAsia"/>
            <w:noProof/>
          </w:rPr>
          <w:t>（使用</w:t>
        </w:r>
        <w:r w:rsidRPr="00197BEF">
          <w:rPr>
            <w:rStyle w:val="a7"/>
            <w:rFonts w:ascii="宋体" w:eastAsia="宋体" w:hAnsi="宋体" w:cs="宋体" w:hint="eastAsia"/>
            <w:noProof/>
          </w:rPr>
          <w:t>邮</w:t>
        </w:r>
        <w:r w:rsidRPr="00197BEF">
          <w:rPr>
            <w:rStyle w:val="a7"/>
            <w:rFonts w:ascii="MS Mincho" w:hAnsi="MS Mincho" w:cs="MS Mincho" w:hint="eastAsia"/>
            <w:noProof/>
          </w:rPr>
          <w:t>箱找回密</w:t>
        </w:r>
        <w:r w:rsidRPr="00197BEF">
          <w:rPr>
            <w:rStyle w:val="a7"/>
            <w:rFonts w:ascii="宋体" w:eastAsia="宋体" w:hAnsi="宋体" w:cs="宋体" w:hint="eastAsia"/>
            <w:noProof/>
          </w:rPr>
          <w:t>码</w:t>
        </w:r>
        <w:r w:rsidRPr="00197BEF">
          <w:rPr>
            <w:rStyle w:val="a7"/>
            <w:rFonts w:ascii="MS Mincho" w:hAnsi="MS Mincho" w:cs="MS Mincho" w:hint="eastAsia"/>
            <w:noProof/>
          </w:rPr>
          <w:t>）</w:t>
        </w:r>
        <w:r>
          <w:rPr>
            <w:noProof/>
            <w:webHidden/>
          </w:rPr>
          <w:tab/>
        </w:r>
        <w:r>
          <w:rPr>
            <w:noProof/>
            <w:webHidden/>
          </w:rPr>
          <w:fldChar w:fldCharType="begin"/>
        </w:r>
        <w:r>
          <w:rPr>
            <w:noProof/>
            <w:webHidden/>
          </w:rPr>
          <w:instrText xml:space="preserve"> PAGEREF _Toc489970212 \h </w:instrText>
        </w:r>
        <w:r>
          <w:rPr>
            <w:noProof/>
            <w:webHidden/>
          </w:rPr>
        </w:r>
        <w:r>
          <w:rPr>
            <w:noProof/>
            <w:webHidden/>
          </w:rPr>
          <w:fldChar w:fldCharType="separate"/>
        </w:r>
        <w:r>
          <w:rPr>
            <w:noProof/>
            <w:webHidden/>
          </w:rPr>
          <w:t>7</w:t>
        </w:r>
        <w:r>
          <w:rPr>
            <w:noProof/>
            <w:webHidden/>
          </w:rPr>
          <w:fldChar w:fldCharType="end"/>
        </w:r>
      </w:hyperlink>
    </w:p>
    <w:p w:rsidR="007259EF" w:rsidRDefault="007259EF">
      <w:pPr>
        <w:pStyle w:val="20"/>
        <w:tabs>
          <w:tab w:val="left" w:pos="840"/>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3" w:history="1">
        <w:r w:rsidRPr="00197BEF">
          <w:rPr>
            <w:rStyle w:val="a7"/>
            <w:rFonts w:hint="eastAsia"/>
            <w:noProof/>
          </w:rPr>
          <w:t>5</w:t>
        </w:r>
        <w:r w:rsidRPr="00197BEF">
          <w:rPr>
            <w:rStyle w:val="a7"/>
            <w:rFonts w:hint="eastAsia"/>
            <w:noProof/>
          </w:rPr>
          <w:t>、</w:t>
        </w:r>
        <w:r>
          <w:rPr>
            <w:rFonts w:asciiTheme="minorHAnsi" w:eastAsiaTheme="minorEastAsia" w:hAnsiTheme="minorHAnsi" w:cstheme="minorBidi"/>
            <w:smallCaps w:val="0"/>
            <w:noProof/>
            <w:spacing w:val="0"/>
            <w:kern w:val="2"/>
            <w:sz w:val="21"/>
            <w:szCs w:val="22"/>
            <w:lang w:eastAsia="zh-CN"/>
          </w:rPr>
          <w:tab/>
        </w:r>
        <w:r w:rsidRPr="00197BEF">
          <w:rPr>
            <w:rStyle w:val="a7"/>
            <w:rFonts w:ascii="宋体" w:eastAsia="宋体" w:hAnsi="宋体" w:cs="宋体" w:hint="eastAsia"/>
            <w:noProof/>
          </w:rPr>
          <w:t>进</w:t>
        </w:r>
        <w:r w:rsidRPr="00197BEF">
          <w:rPr>
            <w:rStyle w:val="a7"/>
            <w:rFonts w:ascii="MS Mincho" w:hAnsi="MS Mincho" w:cs="MS Mincho" w:hint="eastAsia"/>
            <w:noProof/>
          </w:rPr>
          <w:t>入</w:t>
        </w:r>
        <w:r w:rsidRPr="00197BEF">
          <w:rPr>
            <w:rStyle w:val="a7"/>
            <w:rFonts w:ascii="宋体" w:eastAsia="宋体" w:hAnsi="宋体" w:cs="宋体" w:hint="eastAsia"/>
            <w:noProof/>
          </w:rPr>
          <w:t>图书</w:t>
        </w:r>
        <w:r w:rsidRPr="00197BEF">
          <w:rPr>
            <w:rStyle w:val="a7"/>
            <w:rFonts w:ascii="MS Mincho" w:hAnsi="MS Mincho" w:cs="MS Mincho" w:hint="eastAsia"/>
            <w:noProof/>
          </w:rPr>
          <w:t>管理系</w:t>
        </w:r>
        <w:r w:rsidRPr="00197BEF">
          <w:rPr>
            <w:rStyle w:val="a7"/>
            <w:rFonts w:ascii="宋体" w:eastAsia="宋体" w:hAnsi="宋体" w:cs="宋体" w:hint="eastAsia"/>
            <w:noProof/>
          </w:rPr>
          <w:t>统</w:t>
        </w:r>
        <w:r w:rsidRPr="00197BEF">
          <w:rPr>
            <w:rStyle w:val="a7"/>
            <w:rFonts w:ascii="MS Mincho" w:hAnsi="MS Mincho" w:cs="MS Mincho" w:hint="eastAsia"/>
            <w:noProof/>
          </w:rPr>
          <w:t>（可自行切</w:t>
        </w:r>
        <w:r w:rsidRPr="00197BEF">
          <w:rPr>
            <w:rStyle w:val="a7"/>
            <w:rFonts w:ascii="宋体" w:eastAsia="宋体" w:hAnsi="宋体" w:cs="宋体" w:hint="eastAsia"/>
            <w:noProof/>
          </w:rPr>
          <w:t>换</w:t>
        </w:r>
        <w:r w:rsidRPr="00197BEF">
          <w:rPr>
            <w:rStyle w:val="a7"/>
            <w:rFonts w:ascii="MS Mincho" w:hAnsi="MS Mincho" w:cs="MS Mincho" w:hint="eastAsia"/>
            <w:noProof/>
          </w:rPr>
          <w:t>用</w:t>
        </w:r>
        <w:r w:rsidRPr="00197BEF">
          <w:rPr>
            <w:rStyle w:val="a7"/>
            <w:rFonts w:ascii="宋体" w:eastAsia="宋体" w:hAnsi="宋体" w:cs="宋体" w:hint="eastAsia"/>
            <w:noProof/>
          </w:rPr>
          <w:t>户</w:t>
        </w:r>
        <w:r w:rsidRPr="00197BEF">
          <w:rPr>
            <w:rStyle w:val="a7"/>
            <w:rFonts w:ascii="MS Mincho" w:hAnsi="MS Mincho" w:cs="MS Mincho" w:hint="eastAsia"/>
            <w:noProof/>
          </w:rPr>
          <w:t>）</w:t>
        </w:r>
        <w:r>
          <w:rPr>
            <w:noProof/>
            <w:webHidden/>
          </w:rPr>
          <w:tab/>
        </w:r>
        <w:r>
          <w:rPr>
            <w:noProof/>
            <w:webHidden/>
          </w:rPr>
          <w:fldChar w:fldCharType="begin"/>
        </w:r>
        <w:r>
          <w:rPr>
            <w:noProof/>
            <w:webHidden/>
          </w:rPr>
          <w:instrText xml:space="preserve"> PAGEREF _Toc489970213 \h </w:instrText>
        </w:r>
        <w:r>
          <w:rPr>
            <w:noProof/>
            <w:webHidden/>
          </w:rPr>
        </w:r>
        <w:r>
          <w:rPr>
            <w:noProof/>
            <w:webHidden/>
          </w:rPr>
          <w:fldChar w:fldCharType="separate"/>
        </w:r>
        <w:r>
          <w:rPr>
            <w:noProof/>
            <w:webHidden/>
          </w:rPr>
          <w:t>8</w:t>
        </w:r>
        <w:r>
          <w:rPr>
            <w:noProof/>
            <w:webHidden/>
          </w:rPr>
          <w:fldChar w:fldCharType="end"/>
        </w:r>
      </w:hyperlink>
    </w:p>
    <w:p w:rsidR="007259EF" w:rsidRDefault="007259EF">
      <w:pPr>
        <w:pStyle w:val="11"/>
        <w:tabs>
          <w:tab w:val="left" w:pos="630"/>
          <w:tab w:val="right" w:leader="middleDot" w:pos="9628"/>
        </w:tabs>
        <w:rPr>
          <w:rFonts w:asciiTheme="minorHAnsi" w:eastAsiaTheme="minorEastAsia" w:hAnsiTheme="minorHAnsi" w:cstheme="minorBidi"/>
          <w:b w:val="0"/>
          <w:bCs w:val="0"/>
          <w:caps w:val="0"/>
          <w:noProof/>
          <w:spacing w:val="0"/>
          <w:kern w:val="2"/>
          <w:sz w:val="21"/>
          <w:szCs w:val="22"/>
          <w:lang w:eastAsia="zh-CN"/>
        </w:rPr>
      </w:pPr>
      <w:hyperlink w:anchor="_Toc489970214" w:history="1">
        <w:r w:rsidRPr="00197BEF">
          <w:rPr>
            <w:rStyle w:val="a7"/>
            <w:rFonts w:hint="eastAsia"/>
            <w:noProof/>
          </w:rPr>
          <w:t>三、</w:t>
        </w:r>
        <w:r>
          <w:rPr>
            <w:rFonts w:asciiTheme="minorHAnsi" w:eastAsiaTheme="minorEastAsia" w:hAnsiTheme="minorHAnsi" w:cstheme="minorBidi"/>
            <w:b w:val="0"/>
            <w:bCs w:val="0"/>
            <w:caps w:val="0"/>
            <w:noProof/>
            <w:spacing w:val="0"/>
            <w:kern w:val="2"/>
            <w:sz w:val="21"/>
            <w:szCs w:val="22"/>
            <w:lang w:eastAsia="zh-CN"/>
          </w:rPr>
          <w:tab/>
        </w:r>
        <w:r w:rsidRPr="00197BEF">
          <w:rPr>
            <w:rStyle w:val="a7"/>
            <w:rFonts w:hint="eastAsia"/>
            <w:noProof/>
          </w:rPr>
          <w:t>附</w:t>
        </w:r>
        <w:r w:rsidRPr="00197BEF">
          <w:rPr>
            <w:rStyle w:val="a7"/>
            <w:rFonts w:ascii="宋体" w:eastAsia="宋体" w:hAnsi="宋体" w:cs="宋体" w:hint="eastAsia"/>
            <w:noProof/>
          </w:rPr>
          <w:t>录</w:t>
        </w:r>
        <w:r>
          <w:rPr>
            <w:noProof/>
            <w:webHidden/>
          </w:rPr>
          <w:tab/>
        </w:r>
        <w:r>
          <w:rPr>
            <w:noProof/>
            <w:webHidden/>
          </w:rPr>
          <w:fldChar w:fldCharType="begin"/>
        </w:r>
        <w:r>
          <w:rPr>
            <w:noProof/>
            <w:webHidden/>
          </w:rPr>
          <w:instrText xml:space="preserve"> PAGEREF _Toc489970214 \h </w:instrText>
        </w:r>
        <w:r>
          <w:rPr>
            <w:noProof/>
            <w:webHidden/>
          </w:rPr>
        </w:r>
        <w:r>
          <w:rPr>
            <w:noProof/>
            <w:webHidden/>
          </w:rPr>
          <w:fldChar w:fldCharType="separate"/>
        </w:r>
        <w:r>
          <w:rPr>
            <w:noProof/>
            <w:webHidden/>
          </w:rPr>
          <w:t>9</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5" w:history="1">
        <w:r w:rsidRPr="00197BEF">
          <w:rPr>
            <w:rStyle w:val="a7"/>
            <w:rFonts w:hint="eastAsia"/>
            <w:noProof/>
          </w:rPr>
          <w:t>安装</w:t>
        </w:r>
        <w:r w:rsidRPr="00197BEF">
          <w:rPr>
            <w:rStyle w:val="a7"/>
            <w:noProof/>
          </w:rPr>
          <w:t>node</w:t>
        </w:r>
        <w:r>
          <w:rPr>
            <w:noProof/>
            <w:webHidden/>
          </w:rPr>
          <w:tab/>
        </w:r>
        <w:r>
          <w:rPr>
            <w:noProof/>
            <w:webHidden/>
          </w:rPr>
          <w:fldChar w:fldCharType="begin"/>
        </w:r>
        <w:r>
          <w:rPr>
            <w:noProof/>
            <w:webHidden/>
          </w:rPr>
          <w:instrText xml:space="preserve"> PAGEREF _Toc489970215 \h </w:instrText>
        </w:r>
        <w:r>
          <w:rPr>
            <w:noProof/>
            <w:webHidden/>
          </w:rPr>
        </w:r>
        <w:r>
          <w:rPr>
            <w:noProof/>
            <w:webHidden/>
          </w:rPr>
          <w:fldChar w:fldCharType="separate"/>
        </w:r>
        <w:r>
          <w:rPr>
            <w:noProof/>
            <w:webHidden/>
          </w:rPr>
          <w:t>9</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6" w:history="1">
        <w:r w:rsidRPr="00197BEF">
          <w:rPr>
            <w:rStyle w:val="a7"/>
            <w:rFonts w:ascii="宋体" w:eastAsia="宋体" w:hAnsi="宋体" w:cs="宋体" w:hint="eastAsia"/>
            <w:noProof/>
          </w:rPr>
          <w:t>创</w:t>
        </w:r>
        <w:r w:rsidRPr="00197BEF">
          <w:rPr>
            <w:rStyle w:val="a7"/>
            <w:rFonts w:ascii="MS Mincho" w:hAnsi="MS Mincho" w:cs="MS Mincho" w:hint="eastAsia"/>
            <w:noProof/>
          </w:rPr>
          <w:t>建工程</w:t>
        </w:r>
        <w:r>
          <w:rPr>
            <w:noProof/>
            <w:webHidden/>
          </w:rPr>
          <w:tab/>
        </w:r>
        <w:r>
          <w:rPr>
            <w:noProof/>
            <w:webHidden/>
          </w:rPr>
          <w:fldChar w:fldCharType="begin"/>
        </w:r>
        <w:r>
          <w:rPr>
            <w:noProof/>
            <w:webHidden/>
          </w:rPr>
          <w:instrText xml:space="preserve"> PAGEREF _Toc489970216 \h </w:instrText>
        </w:r>
        <w:r>
          <w:rPr>
            <w:noProof/>
            <w:webHidden/>
          </w:rPr>
        </w:r>
        <w:r>
          <w:rPr>
            <w:noProof/>
            <w:webHidden/>
          </w:rPr>
          <w:fldChar w:fldCharType="separate"/>
        </w:r>
        <w:r>
          <w:rPr>
            <w:noProof/>
            <w:webHidden/>
          </w:rPr>
          <w:t>9</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7" w:history="1">
        <w:r w:rsidRPr="00197BEF">
          <w:rPr>
            <w:rStyle w:val="a7"/>
            <w:rFonts w:hint="eastAsia"/>
            <w:noProof/>
          </w:rPr>
          <w:t>安装</w:t>
        </w:r>
        <w:r w:rsidRPr="00197BEF">
          <w:rPr>
            <w:rStyle w:val="a7"/>
            <w:noProof/>
          </w:rPr>
          <w:t>babel</w:t>
        </w:r>
        <w:r>
          <w:rPr>
            <w:noProof/>
            <w:webHidden/>
          </w:rPr>
          <w:tab/>
        </w:r>
        <w:r>
          <w:rPr>
            <w:noProof/>
            <w:webHidden/>
          </w:rPr>
          <w:fldChar w:fldCharType="begin"/>
        </w:r>
        <w:r>
          <w:rPr>
            <w:noProof/>
            <w:webHidden/>
          </w:rPr>
          <w:instrText xml:space="preserve"> PAGEREF _Toc489970217 \h </w:instrText>
        </w:r>
        <w:r>
          <w:rPr>
            <w:noProof/>
            <w:webHidden/>
          </w:rPr>
        </w:r>
        <w:r>
          <w:rPr>
            <w:noProof/>
            <w:webHidden/>
          </w:rPr>
          <w:fldChar w:fldCharType="separate"/>
        </w:r>
        <w:r>
          <w:rPr>
            <w:noProof/>
            <w:webHidden/>
          </w:rPr>
          <w:t>10</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8" w:history="1">
        <w:r w:rsidRPr="00197BEF">
          <w:rPr>
            <w:rStyle w:val="a7"/>
            <w:rFonts w:hint="eastAsia"/>
            <w:noProof/>
          </w:rPr>
          <w:t>本地安装</w:t>
        </w:r>
        <w:r>
          <w:rPr>
            <w:noProof/>
            <w:webHidden/>
          </w:rPr>
          <w:tab/>
        </w:r>
        <w:r>
          <w:rPr>
            <w:noProof/>
            <w:webHidden/>
          </w:rPr>
          <w:fldChar w:fldCharType="begin"/>
        </w:r>
        <w:r>
          <w:rPr>
            <w:noProof/>
            <w:webHidden/>
          </w:rPr>
          <w:instrText xml:space="preserve"> PAGEREF _Toc489970218 \h </w:instrText>
        </w:r>
        <w:r>
          <w:rPr>
            <w:noProof/>
            <w:webHidden/>
          </w:rPr>
        </w:r>
        <w:r>
          <w:rPr>
            <w:noProof/>
            <w:webHidden/>
          </w:rPr>
          <w:fldChar w:fldCharType="separate"/>
        </w:r>
        <w:r>
          <w:rPr>
            <w:noProof/>
            <w:webHidden/>
          </w:rPr>
          <w:t>10</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19" w:history="1">
        <w:r w:rsidRPr="00197BEF">
          <w:rPr>
            <w:rStyle w:val="a7"/>
            <w:rFonts w:ascii="宋体" w:eastAsia="宋体" w:hAnsi="宋体" w:cs="宋体" w:hint="eastAsia"/>
            <w:noProof/>
          </w:rPr>
          <w:t>编</w:t>
        </w:r>
        <w:r w:rsidRPr="00197BEF">
          <w:rPr>
            <w:rStyle w:val="a7"/>
            <w:rFonts w:ascii="MS Mincho" w:hAnsi="MS Mincho" w:cs="MS Mincho" w:hint="eastAsia"/>
            <w:noProof/>
          </w:rPr>
          <w:t>写配置文件</w:t>
        </w:r>
        <w:r w:rsidRPr="00197BEF">
          <w:rPr>
            <w:rStyle w:val="a7"/>
            <w:noProof/>
          </w:rPr>
          <w:t>(.babelrc</w:t>
        </w:r>
        <w:r w:rsidRPr="00197BEF">
          <w:rPr>
            <w:rStyle w:val="a7"/>
            <w:rFonts w:ascii="Verdana" w:hAnsi="Verdana"/>
            <w:noProof/>
          </w:rPr>
          <w:t> )</w:t>
        </w:r>
        <w:r>
          <w:rPr>
            <w:noProof/>
            <w:webHidden/>
          </w:rPr>
          <w:tab/>
        </w:r>
        <w:r>
          <w:rPr>
            <w:noProof/>
            <w:webHidden/>
          </w:rPr>
          <w:fldChar w:fldCharType="begin"/>
        </w:r>
        <w:r>
          <w:rPr>
            <w:noProof/>
            <w:webHidden/>
          </w:rPr>
          <w:instrText xml:space="preserve"> PAGEREF _Toc489970219 \h </w:instrText>
        </w:r>
        <w:r>
          <w:rPr>
            <w:noProof/>
            <w:webHidden/>
          </w:rPr>
        </w:r>
        <w:r>
          <w:rPr>
            <w:noProof/>
            <w:webHidden/>
          </w:rPr>
          <w:fldChar w:fldCharType="separate"/>
        </w:r>
        <w:r>
          <w:rPr>
            <w:noProof/>
            <w:webHidden/>
          </w:rPr>
          <w:t>11</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20" w:history="1">
        <w:r w:rsidRPr="00197BEF">
          <w:rPr>
            <w:rStyle w:val="a7"/>
            <w:rFonts w:ascii="Verdana" w:hAnsi="Verdana" w:hint="eastAsia"/>
            <w:noProof/>
          </w:rPr>
          <w:t>改写</w:t>
        </w:r>
        <w:r w:rsidRPr="00197BEF">
          <w:rPr>
            <w:rStyle w:val="a7"/>
            <w:rFonts w:ascii="Consolas" w:eastAsia="宋体" w:hAnsi="Consolas" w:cs="Consolas"/>
            <w:noProof/>
            <w:shd w:val="clear" w:color="auto" w:fill="F9F2F4"/>
          </w:rPr>
          <w:t>package.json</w:t>
        </w:r>
        <w:r>
          <w:rPr>
            <w:noProof/>
            <w:webHidden/>
          </w:rPr>
          <w:tab/>
        </w:r>
        <w:r>
          <w:rPr>
            <w:noProof/>
            <w:webHidden/>
          </w:rPr>
          <w:fldChar w:fldCharType="begin"/>
        </w:r>
        <w:r>
          <w:rPr>
            <w:noProof/>
            <w:webHidden/>
          </w:rPr>
          <w:instrText xml:space="preserve"> PAGEREF _Toc489970220 \h </w:instrText>
        </w:r>
        <w:r>
          <w:rPr>
            <w:noProof/>
            <w:webHidden/>
          </w:rPr>
        </w:r>
        <w:r>
          <w:rPr>
            <w:noProof/>
            <w:webHidden/>
          </w:rPr>
          <w:fldChar w:fldCharType="separate"/>
        </w:r>
        <w:r>
          <w:rPr>
            <w:noProof/>
            <w:webHidden/>
          </w:rPr>
          <w:t>11</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21" w:history="1">
        <w:r w:rsidRPr="00197BEF">
          <w:rPr>
            <w:rStyle w:val="a7"/>
            <w:rFonts w:ascii="宋体" w:eastAsia="宋体" w:hAnsi="宋体" w:cs="宋体" w:hint="eastAsia"/>
            <w:noProof/>
          </w:rPr>
          <w:t>编</w:t>
        </w:r>
        <w:r w:rsidRPr="00197BEF">
          <w:rPr>
            <w:rStyle w:val="a7"/>
            <w:rFonts w:ascii="MS Mincho" w:hAnsi="MS Mincho" w:cs="MS Mincho" w:hint="eastAsia"/>
            <w:noProof/>
          </w:rPr>
          <w:t>写</w:t>
        </w:r>
        <w:r w:rsidRPr="00197BEF">
          <w:rPr>
            <w:rStyle w:val="a7"/>
            <w:noProof/>
          </w:rPr>
          <w:t>ES6</w:t>
        </w:r>
        <w:r w:rsidRPr="00197BEF">
          <w:rPr>
            <w:rStyle w:val="a7"/>
            <w:rFonts w:hint="eastAsia"/>
            <w:noProof/>
          </w:rPr>
          <w:t>源文件</w:t>
        </w:r>
        <w:r>
          <w:rPr>
            <w:noProof/>
            <w:webHidden/>
          </w:rPr>
          <w:tab/>
        </w:r>
        <w:r>
          <w:rPr>
            <w:noProof/>
            <w:webHidden/>
          </w:rPr>
          <w:fldChar w:fldCharType="begin"/>
        </w:r>
        <w:r>
          <w:rPr>
            <w:noProof/>
            <w:webHidden/>
          </w:rPr>
          <w:instrText xml:space="preserve"> PAGEREF _Toc489970221 \h </w:instrText>
        </w:r>
        <w:r>
          <w:rPr>
            <w:noProof/>
            <w:webHidden/>
          </w:rPr>
        </w:r>
        <w:r>
          <w:rPr>
            <w:noProof/>
            <w:webHidden/>
          </w:rPr>
          <w:fldChar w:fldCharType="separate"/>
        </w:r>
        <w:r>
          <w:rPr>
            <w:noProof/>
            <w:webHidden/>
          </w:rPr>
          <w:t>11</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22" w:history="1">
        <w:r w:rsidRPr="00197BEF">
          <w:rPr>
            <w:rStyle w:val="a7"/>
            <w:rFonts w:ascii="宋体" w:eastAsia="宋体" w:hAnsi="宋体" w:cs="宋体" w:hint="eastAsia"/>
            <w:noProof/>
          </w:rPr>
          <w:t>执</w:t>
        </w:r>
        <w:r w:rsidRPr="00197BEF">
          <w:rPr>
            <w:rStyle w:val="a7"/>
            <w:rFonts w:ascii="MS Mincho" w:hAnsi="MS Mincho" w:cs="MS Mincho" w:hint="eastAsia"/>
            <w:noProof/>
          </w:rPr>
          <w:t>行</w:t>
        </w:r>
        <w:r w:rsidRPr="00197BEF">
          <w:rPr>
            <w:rStyle w:val="a7"/>
            <w:rFonts w:ascii="宋体" w:eastAsia="宋体" w:hAnsi="宋体" w:cs="宋体" w:hint="eastAsia"/>
            <w:noProof/>
          </w:rPr>
          <w:t>编译</w:t>
        </w:r>
        <w:r w:rsidRPr="00197BEF">
          <w:rPr>
            <w:rStyle w:val="a7"/>
            <w:rFonts w:ascii="MS Mincho" w:hAnsi="MS Mincho" w:cs="MS Mincho" w:hint="eastAsia"/>
            <w:noProof/>
          </w:rPr>
          <w:t>命令</w:t>
        </w:r>
        <w:r>
          <w:rPr>
            <w:noProof/>
            <w:webHidden/>
          </w:rPr>
          <w:tab/>
        </w:r>
        <w:r>
          <w:rPr>
            <w:noProof/>
            <w:webHidden/>
          </w:rPr>
          <w:fldChar w:fldCharType="begin"/>
        </w:r>
        <w:r>
          <w:rPr>
            <w:noProof/>
            <w:webHidden/>
          </w:rPr>
          <w:instrText xml:space="preserve"> PAGEREF _Toc489970222 \h </w:instrText>
        </w:r>
        <w:r>
          <w:rPr>
            <w:noProof/>
            <w:webHidden/>
          </w:rPr>
        </w:r>
        <w:r>
          <w:rPr>
            <w:noProof/>
            <w:webHidden/>
          </w:rPr>
          <w:fldChar w:fldCharType="separate"/>
        </w:r>
        <w:r>
          <w:rPr>
            <w:noProof/>
            <w:webHidden/>
          </w:rPr>
          <w:t>11</w:t>
        </w:r>
        <w:r>
          <w:rPr>
            <w:noProof/>
            <w:webHidden/>
          </w:rPr>
          <w:fldChar w:fldCharType="end"/>
        </w:r>
      </w:hyperlink>
    </w:p>
    <w:p w:rsidR="007259EF" w:rsidRDefault="007259EF">
      <w:pPr>
        <w:pStyle w:val="20"/>
        <w:tabs>
          <w:tab w:val="right" w:leader="middleDot" w:pos="9628"/>
        </w:tabs>
        <w:rPr>
          <w:rFonts w:asciiTheme="minorHAnsi" w:eastAsiaTheme="minorEastAsia" w:hAnsiTheme="minorHAnsi" w:cstheme="minorBidi"/>
          <w:smallCaps w:val="0"/>
          <w:noProof/>
          <w:spacing w:val="0"/>
          <w:kern w:val="2"/>
          <w:sz w:val="21"/>
          <w:szCs w:val="22"/>
          <w:lang w:eastAsia="zh-CN"/>
        </w:rPr>
      </w:pPr>
      <w:hyperlink w:anchor="_Toc489970223" w:history="1">
        <w:r w:rsidRPr="00197BEF">
          <w:rPr>
            <w:rStyle w:val="a7"/>
            <w:rFonts w:hint="eastAsia"/>
            <w:noProof/>
          </w:rPr>
          <w:t>运行程序</w:t>
        </w:r>
        <w:r>
          <w:rPr>
            <w:noProof/>
            <w:webHidden/>
          </w:rPr>
          <w:tab/>
        </w:r>
        <w:r>
          <w:rPr>
            <w:noProof/>
            <w:webHidden/>
          </w:rPr>
          <w:fldChar w:fldCharType="begin"/>
        </w:r>
        <w:r>
          <w:rPr>
            <w:noProof/>
            <w:webHidden/>
          </w:rPr>
          <w:instrText xml:space="preserve"> PAGEREF _Toc489970223 \h </w:instrText>
        </w:r>
        <w:r>
          <w:rPr>
            <w:noProof/>
            <w:webHidden/>
          </w:rPr>
        </w:r>
        <w:r>
          <w:rPr>
            <w:noProof/>
            <w:webHidden/>
          </w:rPr>
          <w:fldChar w:fldCharType="separate"/>
        </w:r>
        <w:r>
          <w:rPr>
            <w:noProof/>
            <w:webHidden/>
          </w:rPr>
          <w:t>11</w:t>
        </w:r>
        <w:r>
          <w:rPr>
            <w:noProof/>
            <w:webHidden/>
          </w:rPr>
          <w:fldChar w:fldCharType="end"/>
        </w:r>
      </w:hyperlink>
    </w:p>
    <w:p w:rsidR="006C466E" w:rsidRDefault="008D7D6D" w:rsidP="00042F06">
      <w:pPr>
        <w:rPr>
          <w:rFonts w:hint="eastAsia"/>
          <w:color w:val="FF0000"/>
          <w:lang w:eastAsia="zh-CN"/>
        </w:rPr>
      </w:pPr>
      <w:r w:rsidRPr="008D7D6D">
        <w:rPr>
          <w:bCs/>
          <w:caps/>
        </w:rPr>
        <w:fldChar w:fldCharType="end"/>
      </w:r>
      <w:r w:rsidR="00042F06">
        <w:rPr>
          <w:rFonts w:ascii="Arial" w:eastAsiaTheme="minorEastAsia" w:hAnsi="Arial" w:hint="eastAsia"/>
          <w:lang w:eastAsia="zh-CN"/>
        </w:rPr>
        <w:t xml:space="preserve"> </w:t>
      </w:r>
      <w:r w:rsidR="00546234" w:rsidRPr="008D7D6D">
        <w:rPr>
          <w:color w:val="FF0000"/>
        </w:rPr>
        <w:br w:type="page"/>
      </w:r>
    </w:p>
    <w:p w:rsidR="007259EF" w:rsidRPr="007259EF" w:rsidRDefault="00C03E9F" w:rsidP="007259EF">
      <w:pPr>
        <w:pStyle w:val="10"/>
        <w:widowControl/>
        <w:numPr>
          <w:ilvl w:val="0"/>
          <w:numId w:val="40"/>
        </w:numPr>
        <w:autoSpaceDE w:val="0"/>
        <w:autoSpaceDN w:val="0"/>
        <w:spacing w:before="480" w:after="480" w:line="240" w:lineRule="atLeast"/>
        <w:textAlignment w:val="bottom"/>
        <w:outlineLvl w:val="0"/>
        <w:rPr>
          <w:rFonts w:hint="eastAsia"/>
          <w:b/>
          <w:sz w:val="36"/>
          <w:szCs w:val="36"/>
        </w:rPr>
      </w:pPr>
      <w:bookmarkStart w:id="25" w:name="_Toc489970205"/>
      <w:r w:rsidRPr="007259EF">
        <w:rPr>
          <w:rFonts w:hint="eastAsia"/>
          <w:b/>
          <w:sz w:val="36"/>
          <w:szCs w:val="36"/>
        </w:rPr>
        <w:lastRenderedPageBreak/>
        <w:t>配置环境</w:t>
      </w:r>
      <w:bookmarkEnd w:id="25"/>
    </w:p>
    <w:p w:rsidR="00AD2FD3" w:rsidRDefault="00AD2FD3" w:rsidP="007259EF">
      <w:pPr>
        <w:pStyle w:val="10"/>
        <w:widowControl/>
        <w:numPr>
          <w:ilvl w:val="0"/>
          <w:numId w:val="41"/>
        </w:numPr>
        <w:autoSpaceDE w:val="0"/>
        <w:autoSpaceDN w:val="0"/>
        <w:spacing w:before="480" w:after="480" w:line="240" w:lineRule="atLeast"/>
        <w:textAlignment w:val="bottom"/>
        <w:outlineLvl w:val="1"/>
        <w:rPr>
          <w:rFonts w:hint="eastAsia"/>
          <w:sz w:val="21"/>
        </w:rPr>
      </w:pPr>
      <w:bookmarkStart w:id="26" w:name="_Toc489970206"/>
      <w:r>
        <w:rPr>
          <w:rFonts w:hint="eastAsia"/>
          <w:sz w:val="21"/>
        </w:rPr>
        <w:t>安装</w:t>
      </w:r>
      <w:proofErr w:type="spellStart"/>
      <w:r>
        <w:rPr>
          <w:rFonts w:hint="eastAsia"/>
          <w:sz w:val="21"/>
        </w:rPr>
        <w:t>git</w:t>
      </w:r>
      <w:bookmarkEnd w:id="26"/>
      <w:proofErr w:type="spellEnd"/>
    </w:p>
    <w:p w:rsidR="00AD2FD3" w:rsidRDefault="00AD2FD3" w:rsidP="00AD2FD3">
      <w:pPr>
        <w:pStyle w:val="10"/>
        <w:widowControl/>
        <w:autoSpaceDE w:val="0"/>
        <w:autoSpaceDN w:val="0"/>
        <w:spacing w:before="480" w:after="480" w:line="240" w:lineRule="atLeast"/>
        <w:ind w:left="780"/>
        <w:textAlignment w:val="bottom"/>
        <w:rPr>
          <w:rFonts w:hint="eastAsia"/>
          <w:sz w:val="21"/>
        </w:rPr>
      </w:pPr>
      <w:r>
        <w:rPr>
          <w:noProof/>
        </w:rPr>
        <w:drawing>
          <wp:inline distT="0" distB="0" distL="0" distR="0" wp14:anchorId="6D480C5F" wp14:editId="000F9BF1">
            <wp:extent cx="1380952" cy="2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80952" cy="200000"/>
                    </a:xfrm>
                    <a:prstGeom prst="rect">
                      <a:avLst/>
                    </a:prstGeom>
                  </pic:spPr>
                </pic:pic>
              </a:graphicData>
            </a:graphic>
          </wp:inline>
        </w:drawing>
      </w:r>
    </w:p>
    <w:p w:rsidR="00AD2FD3" w:rsidRDefault="00AD2FD3" w:rsidP="007259EF">
      <w:pPr>
        <w:pStyle w:val="10"/>
        <w:widowControl/>
        <w:numPr>
          <w:ilvl w:val="0"/>
          <w:numId w:val="41"/>
        </w:numPr>
        <w:autoSpaceDE w:val="0"/>
        <w:autoSpaceDN w:val="0"/>
        <w:spacing w:before="480" w:after="480" w:line="240" w:lineRule="atLeast"/>
        <w:textAlignment w:val="bottom"/>
        <w:outlineLvl w:val="1"/>
        <w:rPr>
          <w:rFonts w:hint="eastAsia"/>
          <w:sz w:val="21"/>
        </w:rPr>
      </w:pPr>
      <w:bookmarkStart w:id="27" w:name="_Toc489970207"/>
      <w:r>
        <w:rPr>
          <w:rFonts w:hint="eastAsia"/>
          <w:sz w:val="21"/>
        </w:rPr>
        <w:t>搭建node-babel环境</w:t>
      </w:r>
      <w:bookmarkEnd w:id="27"/>
    </w:p>
    <w:p w:rsidR="00AD2FD3" w:rsidRDefault="00AD2FD3" w:rsidP="00AD2FD3">
      <w:pPr>
        <w:pStyle w:val="10"/>
        <w:widowControl/>
        <w:autoSpaceDE w:val="0"/>
        <w:autoSpaceDN w:val="0"/>
        <w:spacing w:before="480" w:after="480" w:line="240" w:lineRule="atLeast"/>
        <w:ind w:left="780"/>
        <w:textAlignment w:val="bottom"/>
        <w:rPr>
          <w:rFonts w:hint="eastAsia"/>
          <w:sz w:val="21"/>
        </w:rPr>
      </w:pPr>
      <w:r>
        <w:rPr>
          <w:noProof/>
        </w:rPr>
        <w:drawing>
          <wp:inline distT="0" distB="0" distL="0" distR="0" wp14:anchorId="71DE1097" wp14:editId="6F2F58DB">
            <wp:extent cx="1457143" cy="6190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457143" cy="619048"/>
                    </a:xfrm>
                    <a:prstGeom prst="rect">
                      <a:avLst/>
                    </a:prstGeom>
                  </pic:spPr>
                </pic:pic>
              </a:graphicData>
            </a:graphic>
          </wp:inline>
        </w:drawing>
      </w:r>
    </w:p>
    <w:p w:rsidR="00AD2FD3" w:rsidRDefault="00AD2FD3" w:rsidP="00AD2FD3">
      <w:pPr>
        <w:pStyle w:val="10"/>
        <w:widowControl/>
        <w:autoSpaceDE w:val="0"/>
        <w:autoSpaceDN w:val="0"/>
        <w:spacing w:before="480" w:after="480" w:line="240" w:lineRule="atLeast"/>
        <w:ind w:firstLine="420"/>
        <w:textAlignment w:val="bottom"/>
        <w:rPr>
          <w:rFonts w:hint="eastAsia"/>
          <w:sz w:val="21"/>
        </w:rPr>
      </w:pPr>
      <w:r>
        <w:rPr>
          <w:rFonts w:hint="eastAsia"/>
          <w:sz w:val="21"/>
        </w:rPr>
        <w:t>详细的配置文档及安装文件在附录中查看</w:t>
      </w:r>
    </w:p>
    <w:p w:rsidR="00C03E9F" w:rsidRPr="00267345" w:rsidRDefault="00AD2FD3" w:rsidP="007259EF">
      <w:pPr>
        <w:pStyle w:val="10"/>
        <w:widowControl/>
        <w:numPr>
          <w:ilvl w:val="0"/>
          <w:numId w:val="40"/>
        </w:numPr>
        <w:autoSpaceDE w:val="0"/>
        <w:autoSpaceDN w:val="0"/>
        <w:spacing w:before="480" w:after="480" w:line="240" w:lineRule="atLeast"/>
        <w:textAlignment w:val="bottom"/>
        <w:outlineLvl w:val="0"/>
        <w:rPr>
          <w:rFonts w:hint="eastAsia"/>
          <w:b/>
          <w:sz w:val="36"/>
          <w:szCs w:val="36"/>
        </w:rPr>
      </w:pPr>
      <w:bookmarkStart w:id="28" w:name="_Toc489970208"/>
      <w:r w:rsidRPr="00267345">
        <w:rPr>
          <w:rFonts w:hint="eastAsia"/>
          <w:b/>
          <w:sz w:val="36"/>
          <w:szCs w:val="36"/>
        </w:rPr>
        <w:t>操作指导</w:t>
      </w:r>
      <w:bookmarkEnd w:id="28"/>
    </w:p>
    <w:p w:rsidR="00AD2FD3" w:rsidRDefault="00115845" w:rsidP="007259EF">
      <w:pPr>
        <w:pStyle w:val="10"/>
        <w:widowControl/>
        <w:numPr>
          <w:ilvl w:val="0"/>
          <w:numId w:val="42"/>
        </w:numPr>
        <w:autoSpaceDE w:val="0"/>
        <w:autoSpaceDN w:val="0"/>
        <w:spacing w:before="480" w:after="480" w:line="240" w:lineRule="atLeast"/>
        <w:textAlignment w:val="bottom"/>
        <w:outlineLvl w:val="1"/>
        <w:rPr>
          <w:rFonts w:hint="eastAsia"/>
          <w:sz w:val="21"/>
        </w:rPr>
      </w:pPr>
      <w:bookmarkStart w:id="29" w:name="_Toc489970209"/>
      <w:r>
        <w:rPr>
          <w:rFonts w:hint="eastAsia"/>
          <w:sz w:val="21"/>
        </w:rPr>
        <w:t>打开网站</w:t>
      </w:r>
      <w:bookmarkEnd w:id="29"/>
    </w:p>
    <w:p w:rsidR="00115845" w:rsidRDefault="00115845" w:rsidP="00115845">
      <w:pPr>
        <w:pStyle w:val="10"/>
        <w:widowControl/>
        <w:autoSpaceDE w:val="0"/>
        <w:autoSpaceDN w:val="0"/>
        <w:spacing w:before="480" w:after="480" w:line="240" w:lineRule="atLeast"/>
        <w:ind w:left="780"/>
        <w:textAlignment w:val="bottom"/>
        <w:rPr>
          <w:rFonts w:hint="eastAsia"/>
          <w:sz w:val="21"/>
        </w:rPr>
      </w:pPr>
      <w:r>
        <w:rPr>
          <w:rFonts w:hint="eastAsia"/>
          <w:sz w:val="21"/>
        </w:rPr>
        <w:t>打开文件夹</w:t>
      </w:r>
      <w:r w:rsidRPr="00115845">
        <w:rPr>
          <w:sz w:val="21"/>
        </w:rPr>
        <w:sym w:font="Wingdings" w:char="F0E0"/>
      </w:r>
      <w:r>
        <w:rPr>
          <w:rFonts w:hint="eastAsia"/>
          <w:sz w:val="21"/>
        </w:rPr>
        <w:t>按住shift键同时点击鼠标右键</w:t>
      </w:r>
      <w:r w:rsidRPr="00115845">
        <w:rPr>
          <w:sz w:val="21"/>
        </w:rPr>
        <w:sym w:font="Wingdings" w:char="F0E0"/>
      </w:r>
      <w:r>
        <w:rPr>
          <w:rFonts w:hint="eastAsia"/>
          <w:sz w:val="21"/>
        </w:rPr>
        <w:t>选择在此处打开命令窗口</w:t>
      </w:r>
      <w:r w:rsidRPr="00115845">
        <w:rPr>
          <w:sz w:val="21"/>
        </w:rPr>
        <w:sym w:font="Wingdings" w:char="F0E0"/>
      </w:r>
      <w:r>
        <w:rPr>
          <w:rFonts w:hint="eastAsia"/>
          <w:sz w:val="21"/>
        </w:rPr>
        <w:t>输入命令：</w:t>
      </w:r>
      <w:proofErr w:type="spellStart"/>
      <w:proofErr w:type="gramStart"/>
      <w:r>
        <w:rPr>
          <w:sz w:val="21"/>
        </w:rPr>
        <w:t>npm</w:t>
      </w:r>
      <w:proofErr w:type="spellEnd"/>
      <w:proofErr w:type="gramEnd"/>
      <w:r>
        <w:rPr>
          <w:sz w:val="21"/>
        </w:rPr>
        <w:t xml:space="preserve"> run </w:t>
      </w:r>
      <w:proofErr w:type="spellStart"/>
      <w:r>
        <w:rPr>
          <w:sz w:val="21"/>
        </w:rPr>
        <w:t>dev</w:t>
      </w:r>
      <w:proofErr w:type="spellEnd"/>
    </w:p>
    <w:p w:rsidR="00115845" w:rsidRDefault="00115845" w:rsidP="007259EF">
      <w:pPr>
        <w:pStyle w:val="10"/>
        <w:widowControl/>
        <w:numPr>
          <w:ilvl w:val="0"/>
          <w:numId w:val="42"/>
        </w:numPr>
        <w:autoSpaceDE w:val="0"/>
        <w:autoSpaceDN w:val="0"/>
        <w:spacing w:before="480" w:after="480" w:line="240" w:lineRule="atLeast"/>
        <w:textAlignment w:val="bottom"/>
        <w:outlineLvl w:val="1"/>
        <w:rPr>
          <w:rFonts w:hint="eastAsia"/>
          <w:sz w:val="21"/>
        </w:rPr>
      </w:pPr>
      <w:bookmarkStart w:id="30" w:name="_Toc489970210"/>
      <w:r>
        <w:rPr>
          <w:noProof/>
        </w:rPr>
        <w:drawing>
          <wp:anchor distT="0" distB="0" distL="114300" distR="114300" simplePos="0" relativeHeight="251658240" behindDoc="1" locked="0" layoutInCell="1" allowOverlap="1" wp14:anchorId="0670B589" wp14:editId="2CF0F282">
            <wp:simplePos x="0" y="0"/>
            <wp:positionH relativeFrom="column">
              <wp:posOffset>1108075</wp:posOffset>
            </wp:positionH>
            <wp:positionV relativeFrom="paragraph">
              <wp:posOffset>440690</wp:posOffset>
            </wp:positionV>
            <wp:extent cx="3667760" cy="3858260"/>
            <wp:effectExtent l="0" t="0" r="8890" b="889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667760" cy="38582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1"/>
        </w:rPr>
        <w:t>进入登录界面（可使用测试账号登录，密码为：123456）</w:t>
      </w:r>
      <w:bookmarkEnd w:id="30"/>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7259EF">
      <w:pPr>
        <w:pStyle w:val="10"/>
        <w:widowControl/>
        <w:autoSpaceDE w:val="0"/>
        <w:autoSpaceDN w:val="0"/>
        <w:spacing w:before="480" w:after="480" w:line="240" w:lineRule="atLeast"/>
        <w:textAlignment w:val="bottom"/>
        <w:rPr>
          <w:rFonts w:hint="eastAsia"/>
          <w:sz w:val="21"/>
        </w:rPr>
      </w:pPr>
    </w:p>
    <w:p w:rsidR="00115845" w:rsidRDefault="00115845" w:rsidP="007259EF">
      <w:pPr>
        <w:pStyle w:val="10"/>
        <w:widowControl/>
        <w:numPr>
          <w:ilvl w:val="0"/>
          <w:numId w:val="42"/>
        </w:numPr>
        <w:autoSpaceDE w:val="0"/>
        <w:autoSpaceDN w:val="0"/>
        <w:spacing w:before="480" w:after="480" w:line="240" w:lineRule="atLeast"/>
        <w:textAlignment w:val="bottom"/>
        <w:outlineLvl w:val="1"/>
        <w:rPr>
          <w:rFonts w:hint="eastAsia"/>
          <w:sz w:val="21"/>
        </w:rPr>
      </w:pPr>
      <w:bookmarkStart w:id="31" w:name="_Toc489970211"/>
      <w:r>
        <w:rPr>
          <w:rFonts w:hint="eastAsia"/>
          <w:sz w:val="21"/>
        </w:rPr>
        <w:lastRenderedPageBreak/>
        <w:t>注册（点击注册按钮按照提示完成注册）</w:t>
      </w:r>
      <w:bookmarkEnd w:id="31"/>
    </w:p>
    <w:p w:rsidR="00115845" w:rsidRDefault="00115845" w:rsidP="00115845">
      <w:pPr>
        <w:pStyle w:val="10"/>
        <w:widowControl/>
        <w:autoSpaceDE w:val="0"/>
        <w:autoSpaceDN w:val="0"/>
        <w:spacing w:before="480" w:after="480" w:line="240" w:lineRule="atLeast"/>
        <w:ind w:left="780"/>
        <w:textAlignment w:val="bottom"/>
        <w:rPr>
          <w:rFonts w:hint="eastAsia"/>
          <w:sz w:val="21"/>
        </w:rPr>
      </w:pPr>
      <w:r>
        <w:rPr>
          <w:noProof/>
        </w:rPr>
        <w:drawing>
          <wp:anchor distT="0" distB="0" distL="114300" distR="114300" simplePos="0" relativeHeight="251659264" behindDoc="1" locked="0" layoutInCell="1" allowOverlap="1" wp14:anchorId="32941F5F" wp14:editId="7784578D">
            <wp:simplePos x="0" y="0"/>
            <wp:positionH relativeFrom="column">
              <wp:posOffset>864206</wp:posOffset>
            </wp:positionH>
            <wp:positionV relativeFrom="paragraph">
              <wp:posOffset>5080</wp:posOffset>
            </wp:positionV>
            <wp:extent cx="3723810" cy="3647619"/>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23810" cy="3647619"/>
                    </a:xfrm>
                    <a:prstGeom prst="rect">
                      <a:avLst/>
                    </a:prstGeom>
                  </pic:spPr>
                </pic:pic>
              </a:graphicData>
            </a:graphic>
            <wp14:sizeRelH relativeFrom="page">
              <wp14:pctWidth>0</wp14:pctWidth>
            </wp14:sizeRelH>
            <wp14:sizeRelV relativeFrom="page">
              <wp14:pctHeight>0</wp14:pctHeight>
            </wp14:sizeRelV>
          </wp:anchor>
        </w:drawing>
      </w: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115845" w:rsidRDefault="00115845" w:rsidP="00115845">
      <w:pPr>
        <w:pStyle w:val="10"/>
        <w:widowControl/>
        <w:autoSpaceDE w:val="0"/>
        <w:autoSpaceDN w:val="0"/>
        <w:spacing w:before="480" w:after="480" w:line="240" w:lineRule="atLeast"/>
        <w:ind w:left="780"/>
        <w:textAlignment w:val="bottom"/>
        <w:rPr>
          <w:rFonts w:hint="eastAsia"/>
          <w:sz w:val="21"/>
        </w:rPr>
      </w:pPr>
    </w:p>
    <w:p w:rsidR="00A34A0C" w:rsidRDefault="00A34A0C" w:rsidP="00115845">
      <w:pPr>
        <w:pStyle w:val="10"/>
        <w:widowControl/>
        <w:autoSpaceDE w:val="0"/>
        <w:autoSpaceDN w:val="0"/>
        <w:spacing w:before="480" w:after="480" w:line="240" w:lineRule="atLeast"/>
        <w:ind w:left="780"/>
        <w:textAlignment w:val="bottom"/>
        <w:rPr>
          <w:rFonts w:hint="eastAsia"/>
          <w:sz w:val="21"/>
        </w:rPr>
      </w:pPr>
    </w:p>
    <w:p w:rsidR="00115845" w:rsidRDefault="00A34A0C" w:rsidP="007259EF">
      <w:pPr>
        <w:pStyle w:val="10"/>
        <w:widowControl/>
        <w:numPr>
          <w:ilvl w:val="0"/>
          <w:numId w:val="42"/>
        </w:numPr>
        <w:autoSpaceDE w:val="0"/>
        <w:autoSpaceDN w:val="0"/>
        <w:spacing w:before="480" w:after="480" w:line="240" w:lineRule="atLeast"/>
        <w:textAlignment w:val="bottom"/>
        <w:outlineLvl w:val="1"/>
        <w:rPr>
          <w:rFonts w:hint="eastAsia"/>
          <w:sz w:val="21"/>
        </w:rPr>
      </w:pPr>
      <w:bookmarkStart w:id="32" w:name="_Toc489970212"/>
      <w:r>
        <w:rPr>
          <w:rFonts w:hint="eastAsia"/>
          <w:sz w:val="21"/>
        </w:rPr>
        <w:t>忘记密码（使用邮箱找回密码）</w:t>
      </w:r>
      <w:bookmarkEnd w:id="32"/>
    </w:p>
    <w:p w:rsidR="00A34A0C" w:rsidRDefault="00A34A0C" w:rsidP="00A34A0C">
      <w:pPr>
        <w:pStyle w:val="10"/>
        <w:widowControl/>
        <w:autoSpaceDE w:val="0"/>
        <w:autoSpaceDN w:val="0"/>
        <w:spacing w:before="480" w:after="480" w:line="240" w:lineRule="atLeast"/>
        <w:ind w:left="780"/>
        <w:textAlignment w:val="bottom"/>
        <w:rPr>
          <w:rFonts w:hint="eastAsia"/>
          <w:sz w:val="21"/>
        </w:rPr>
      </w:pPr>
      <w:r>
        <w:rPr>
          <w:noProof/>
        </w:rPr>
        <w:drawing>
          <wp:anchor distT="0" distB="0" distL="114300" distR="114300" simplePos="0" relativeHeight="251660288" behindDoc="1" locked="0" layoutInCell="1" allowOverlap="1" wp14:anchorId="2B1FA679" wp14:editId="78423929">
            <wp:simplePos x="0" y="0"/>
            <wp:positionH relativeFrom="column">
              <wp:posOffset>915670</wp:posOffset>
            </wp:positionH>
            <wp:positionV relativeFrom="paragraph">
              <wp:posOffset>358834</wp:posOffset>
            </wp:positionV>
            <wp:extent cx="3742690" cy="2390140"/>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42690" cy="2390140"/>
                    </a:xfrm>
                    <a:prstGeom prst="rect">
                      <a:avLst/>
                    </a:prstGeom>
                  </pic:spPr>
                </pic:pic>
              </a:graphicData>
            </a:graphic>
            <wp14:sizeRelH relativeFrom="page">
              <wp14:pctWidth>0</wp14:pctWidth>
            </wp14:sizeRelH>
            <wp14:sizeRelV relativeFrom="page">
              <wp14:pctHeight>0</wp14:pctHeight>
            </wp14:sizeRelV>
          </wp:anchor>
        </w:drawing>
      </w: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A34A0C" w:rsidRDefault="00A34A0C" w:rsidP="00A34A0C">
      <w:pPr>
        <w:pStyle w:val="10"/>
        <w:widowControl/>
        <w:autoSpaceDE w:val="0"/>
        <w:autoSpaceDN w:val="0"/>
        <w:spacing w:before="480" w:after="480" w:line="240" w:lineRule="atLeast"/>
        <w:ind w:left="780"/>
        <w:textAlignment w:val="bottom"/>
        <w:rPr>
          <w:rFonts w:hint="eastAsia"/>
          <w:sz w:val="21"/>
        </w:rPr>
      </w:pPr>
    </w:p>
    <w:p w:rsidR="00267345" w:rsidRPr="00267345" w:rsidRDefault="00A34A0C" w:rsidP="007259EF">
      <w:pPr>
        <w:pStyle w:val="10"/>
        <w:widowControl/>
        <w:numPr>
          <w:ilvl w:val="0"/>
          <w:numId w:val="42"/>
        </w:numPr>
        <w:autoSpaceDE w:val="0"/>
        <w:autoSpaceDN w:val="0"/>
        <w:spacing w:before="480" w:after="480" w:line="240" w:lineRule="atLeast"/>
        <w:textAlignment w:val="bottom"/>
        <w:outlineLvl w:val="1"/>
        <w:rPr>
          <w:rFonts w:hint="eastAsia"/>
          <w:sz w:val="21"/>
        </w:rPr>
      </w:pPr>
      <w:bookmarkStart w:id="33" w:name="_Toc489970213"/>
      <w:r>
        <w:rPr>
          <w:noProof/>
        </w:rPr>
        <w:lastRenderedPageBreak/>
        <w:drawing>
          <wp:anchor distT="0" distB="0" distL="114300" distR="114300" simplePos="0" relativeHeight="251661312" behindDoc="1" locked="0" layoutInCell="1" allowOverlap="1" wp14:anchorId="1F97C57E" wp14:editId="1C804652">
            <wp:simplePos x="0" y="0"/>
            <wp:positionH relativeFrom="column">
              <wp:posOffset>342900</wp:posOffset>
            </wp:positionH>
            <wp:positionV relativeFrom="paragraph">
              <wp:posOffset>427990</wp:posOffset>
            </wp:positionV>
            <wp:extent cx="5486400" cy="34290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1"/>
        </w:rPr>
        <w:t>进入图书管理系统（可自行切换用户）</w:t>
      </w:r>
      <w:bookmarkEnd w:id="33"/>
    </w:p>
    <w:p w:rsidR="00267345" w:rsidRDefault="00267345">
      <w:pPr>
        <w:widowControl/>
        <w:adjustRightInd/>
        <w:jc w:val="left"/>
        <w:textAlignment w:val="auto"/>
        <w:rPr>
          <w:rFonts w:ascii="宋体" w:eastAsia="宋体" w:hAnsi="Times New Roman"/>
          <w:spacing w:val="0"/>
          <w:lang w:eastAsia="zh-CN"/>
        </w:rPr>
      </w:pPr>
      <w:r>
        <w:br w:type="page"/>
      </w:r>
    </w:p>
    <w:p w:rsidR="00267345" w:rsidRPr="00267345" w:rsidRDefault="00267345" w:rsidP="007259EF">
      <w:pPr>
        <w:pStyle w:val="10"/>
        <w:widowControl/>
        <w:numPr>
          <w:ilvl w:val="0"/>
          <w:numId w:val="40"/>
        </w:numPr>
        <w:autoSpaceDE w:val="0"/>
        <w:autoSpaceDN w:val="0"/>
        <w:spacing w:before="480" w:after="480" w:line="240" w:lineRule="atLeast"/>
        <w:textAlignment w:val="bottom"/>
        <w:outlineLvl w:val="0"/>
        <w:rPr>
          <w:rFonts w:hint="eastAsia"/>
          <w:b/>
          <w:sz w:val="36"/>
          <w:szCs w:val="36"/>
        </w:rPr>
      </w:pPr>
      <w:bookmarkStart w:id="34" w:name="_Toc489970214"/>
      <w:r w:rsidRPr="00267345">
        <w:rPr>
          <w:rFonts w:hint="eastAsia"/>
          <w:b/>
          <w:sz w:val="36"/>
          <w:szCs w:val="36"/>
        </w:rPr>
        <w:lastRenderedPageBreak/>
        <w:t>附录</w:t>
      </w:r>
      <w:bookmarkEnd w:id="34"/>
    </w:p>
    <w:p w:rsidR="00267345" w:rsidRDefault="00267345" w:rsidP="007259EF">
      <w:pPr>
        <w:pStyle w:val="2"/>
      </w:pPr>
      <w:bookmarkStart w:id="35" w:name="_Toc489970215"/>
      <w:r>
        <w:rPr>
          <w:rFonts w:hint="eastAsia"/>
        </w:rPr>
        <w:t>安装</w:t>
      </w:r>
      <w:r>
        <w:rPr>
          <w:rFonts w:hint="eastAsia"/>
        </w:rPr>
        <w:t>node</w:t>
      </w:r>
      <w:bookmarkEnd w:id="35"/>
    </w:p>
    <w:p w:rsidR="00267345" w:rsidRPr="00267345" w:rsidRDefault="00267345" w:rsidP="00267345">
      <w:pPr>
        <w:rPr>
          <w:rFonts w:eastAsiaTheme="minorEastAsia" w:hint="eastAsia"/>
          <w:lang w:eastAsia="zh-CN"/>
        </w:rPr>
      </w:pPr>
      <w:r>
        <w:rPr>
          <w:noProof/>
        </w:rPr>
        <w:drawing>
          <wp:inline distT="0" distB="0" distL="0" distR="0" wp14:anchorId="00167F93" wp14:editId="7A28DE53">
            <wp:extent cx="5274310" cy="22498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49805"/>
                    </a:xfrm>
                    <a:prstGeom prst="rect">
                      <a:avLst/>
                    </a:prstGeom>
                  </pic:spPr>
                </pic:pic>
              </a:graphicData>
            </a:graphic>
          </wp:inline>
        </w:drawing>
      </w:r>
    </w:p>
    <w:p w:rsidR="00267345" w:rsidRDefault="00267345" w:rsidP="00267345">
      <w:r w:rsidRPr="00E85831">
        <w:object w:dxaOrig="244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41.85pt" o:ole="">
            <v:imagedata r:id="rId23" o:title=""/>
          </v:shape>
          <o:OLEObject Type="Embed" ProgID="Package" ShapeID="_x0000_i1025" DrawAspect="Content" ObjectID="_1563712050" r:id="rId24"/>
        </w:object>
      </w:r>
    </w:p>
    <w:p w:rsidR="00267345" w:rsidRDefault="00267345" w:rsidP="007259EF">
      <w:pPr>
        <w:pStyle w:val="2"/>
      </w:pPr>
      <w:bookmarkStart w:id="36" w:name="_Toc489970216"/>
      <w:r>
        <w:rPr>
          <w:rFonts w:hint="eastAsia"/>
        </w:rPr>
        <w:t>创建</w:t>
      </w:r>
      <w:r>
        <w:t>工程</w:t>
      </w:r>
      <w:bookmarkEnd w:id="36"/>
    </w:p>
    <w:p w:rsidR="00267345" w:rsidRDefault="00267345" w:rsidP="00267345">
      <w:r>
        <w:rPr>
          <w:rFonts w:hint="eastAsia"/>
        </w:rPr>
        <w:t>使用</w:t>
      </w:r>
      <w:proofErr w:type="spellStart"/>
      <w:r>
        <w:rPr>
          <w:rFonts w:hint="eastAsia"/>
        </w:rPr>
        <w:t>npm</w:t>
      </w:r>
      <w:proofErr w:type="spellEnd"/>
      <w:r>
        <w:rPr>
          <w:rFonts w:hint="eastAsia"/>
        </w:rPr>
        <w:t>创建工程</w:t>
      </w:r>
    </w:p>
    <w:p w:rsidR="00267345" w:rsidRPr="00D1464B" w:rsidRDefault="00267345" w:rsidP="00267345">
      <w:r>
        <w:rPr>
          <w:rFonts w:ascii="Helvetica" w:hAnsi="Helvetica" w:cs="Helvetica"/>
          <w:color w:val="333333"/>
          <w:sz w:val="20"/>
          <w:shd w:val="clear" w:color="auto" w:fill="FFFFFF"/>
        </w:rPr>
        <w:t>NPM</w:t>
      </w:r>
      <w:r>
        <w:rPr>
          <w:rFonts w:ascii="Helvetica" w:hAnsi="Helvetica" w:cs="Helvetica"/>
          <w:color w:val="333333"/>
          <w:sz w:val="20"/>
          <w:shd w:val="clear" w:color="auto" w:fill="FFFFFF"/>
        </w:rPr>
        <w:t>是随同</w:t>
      </w:r>
      <w:proofErr w:type="spellStart"/>
      <w:r>
        <w:rPr>
          <w:rFonts w:ascii="Helvetica" w:hAnsi="Helvetica" w:cs="Helvetica"/>
          <w:color w:val="333333"/>
          <w:sz w:val="20"/>
          <w:shd w:val="clear" w:color="auto" w:fill="FFFFFF"/>
        </w:rPr>
        <w:t>NodeJS</w:t>
      </w:r>
      <w:proofErr w:type="spellEnd"/>
      <w:r>
        <w:rPr>
          <w:rFonts w:ascii="Helvetica" w:hAnsi="Helvetica" w:cs="Helvetica"/>
          <w:color w:val="333333"/>
          <w:sz w:val="20"/>
          <w:shd w:val="clear" w:color="auto" w:fill="FFFFFF"/>
        </w:rPr>
        <w:t>一起安装的包管理工具，能解决</w:t>
      </w:r>
      <w:proofErr w:type="spellStart"/>
      <w:r>
        <w:rPr>
          <w:rFonts w:ascii="Helvetica" w:hAnsi="Helvetica" w:cs="Helvetica"/>
          <w:color w:val="333333"/>
          <w:sz w:val="20"/>
          <w:shd w:val="clear" w:color="auto" w:fill="FFFFFF"/>
        </w:rPr>
        <w:t>NodeJS</w:t>
      </w:r>
      <w:proofErr w:type="spellEnd"/>
      <w:r>
        <w:rPr>
          <w:rFonts w:ascii="Helvetica" w:hAnsi="Helvetica" w:cs="Helvetica"/>
          <w:color w:val="333333"/>
          <w:sz w:val="20"/>
          <w:shd w:val="clear" w:color="auto" w:fill="FFFFFF"/>
        </w:rPr>
        <w:t>代码部署上的很多问题</w:t>
      </w:r>
    </w:p>
    <w:p w:rsidR="00267345" w:rsidRDefault="00267345" w:rsidP="00267345">
      <w:bookmarkStart w:id="37" w:name="OLE_LINK1"/>
      <w:r>
        <w:t>$</w:t>
      </w:r>
      <w:proofErr w:type="spellStart"/>
      <w:proofErr w:type="gramStart"/>
      <w:r>
        <w:t>npm</w:t>
      </w:r>
      <w:proofErr w:type="spellEnd"/>
      <w:r>
        <w:t xml:space="preserve">  </w:t>
      </w:r>
      <w:bookmarkEnd w:id="37"/>
      <w:proofErr w:type="spellStart"/>
      <w:r>
        <w:t>init</w:t>
      </w:r>
      <w:proofErr w:type="spellEnd"/>
      <w:proofErr w:type="gramEnd"/>
    </w:p>
    <w:p w:rsidR="00267345" w:rsidRPr="00267345" w:rsidRDefault="00267345" w:rsidP="00267345">
      <w:pPr>
        <w:rPr>
          <w:rFonts w:eastAsiaTheme="minorEastAsia" w:hint="eastAsia"/>
          <w:lang w:eastAsia="zh-CN"/>
        </w:rPr>
      </w:pPr>
      <w:r>
        <w:rPr>
          <w:noProof/>
        </w:rPr>
        <w:drawing>
          <wp:inline distT="0" distB="0" distL="0" distR="0" wp14:anchorId="0CE611A4" wp14:editId="713F6883">
            <wp:extent cx="5274310" cy="4942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942840"/>
                    </a:xfrm>
                    <a:prstGeom prst="rect">
                      <a:avLst/>
                    </a:prstGeom>
                  </pic:spPr>
                </pic:pic>
              </a:graphicData>
            </a:graphic>
          </wp:inline>
        </w:drawing>
      </w:r>
    </w:p>
    <w:p w:rsidR="00267345" w:rsidRDefault="00267345" w:rsidP="00267345"/>
    <w:p w:rsidR="00267345" w:rsidRDefault="00267345" w:rsidP="00267345">
      <w:r>
        <w:rPr>
          <w:noProof/>
        </w:rPr>
        <w:drawing>
          <wp:inline distT="0" distB="0" distL="0" distR="0" wp14:anchorId="289962AD" wp14:editId="1F6B4EB5">
            <wp:extent cx="5274310" cy="847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7725"/>
                    </a:xfrm>
                    <a:prstGeom prst="rect">
                      <a:avLst/>
                    </a:prstGeom>
                  </pic:spPr>
                </pic:pic>
              </a:graphicData>
            </a:graphic>
          </wp:inline>
        </w:drawing>
      </w:r>
    </w:p>
    <w:p w:rsidR="00267345" w:rsidRPr="00267345" w:rsidRDefault="00267345" w:rsidP="007259EF">
      <w:pPr>
        <w:pStyle w:val="2"/>
        <w:rPr>
          <w:rFonts w:eastAsiaTheme="minorEastAsia" w:hint="eastAsia"/>
          <w:lang w:eastAsia="zh-CN"/>
        </w:rPr>
      </w:pPr>
      <w:bookmarkStart w:id="38" w:name="_Toc489970217"/>
      <w:r>
        <w:rPr>
          <w:rFonts w:hint="eastAsia"/>
        </w:rPr>
        <w:t>安装</w:t>
      </w:r>
      <w:r>
        <w:rPr>
          <w:rFonts w:hint="eastAsia"/>
        </w:rPr>
        <w:t>babel</w:t>
      </w:r>
      <w:bookmarkEnd w:id="38"/>
    </w:p>
    <w:p w:rsidR="00267345" w:rsidRDefault="00267345" w:rsidP="00267345">
      <w:pPr>
        <w:pStyle w:val="2"/>
      </w:pPr>
      <w:bookmarkStart w:id="39" w:name="_Toc489970218"/>
      <w:r>
        <w:rPr>
          <w:rFonts w:hint="eastAsia"/>
        </w:rPr>
        <w:t>本地安装</w:t>
      </w:r>
      <w:bookmarkEnd w:id="39"/>
    </w:p>
    <w:p w:rsidR="00267345" w:rsidRDefault="00267345" w:rsidP="00267345">
      <w:r>
        <w:t xml:space="preserve">$ </w:t>
      </w:r>
      <w:bookmarkStart w:id="40" w:name="OLE_LINK2"/>
      <w:bookmarkStart w:id="41" w:name="OLE_LINK3"/>
      <w:proofErr w:type="spellStart"/>
      <w:r>
        <w:t>npm</w:t>
      </w:r>
      <w:proofErr w:type="spellEnd"/>
      <w:r>
        <w:t xml:space="preserve"> install --save-</w:t>
      </w:r>
      <w:proofErr w:type="spellStart"/>
      <w:r>
        <w:t>dev</w:t>
      </w:r>
      <w:proofErr w:type="spellEnd"/>
      <w:r>
        <w:t xml:space="preserve"> babel-cl</w:t>
      </w:r>
      <w:r>
        <w:rPr>
          <w:rFonts w:hint="eastAsia"/>
        </w:rPr>
        <w:t>i</w:t>
      </w:r>
      <w:bookmarkEnd w:id="40"/>
      <w:bookmarkEnd w:id="41"/>
      <w:r>
        <w:rPr>
          <w:rFonts w:hint="eastAsia"/>
        </w:rPr>
        <w:t>安装</w:t>
      </w:r>
      <w:r>
        <w:t>命令行</w:t>
      </w:r>
      <w:r>
        <w:rPr>
          <w:rFonts w:hint="eastAsia"/>
        </w:rPr>
        <w:t>（执行</w:t>
      </w:r>
      <w:r>
        <w:rPr>
          <w:rFonts w:hint="eastAsia"/>
        </w:rPr>
        <w:t>babel</w:t>
      </w:r>
      <w:r>
        <w:rPr>
          <w:rFonts w:hint="eastAsia"/>
        </w:rPr>
        <w:t>命令</w:t>
      </w:r>
      <w:r>
        <w:t>行</w:t>
      </w:r>
      <w:r>
        <w:rPr>
          <w:rFonts w:hint="eastAsia"/>
        </w:rPr>
        <w:t>执行</w:t>
      </w:r>
      <w:r>
        <w:t>，进行编译</w:t>
      </w:r>
      <w:r>
        <w:rPr>
          <w:rFonts w:hint="eastAsia"/>
        </w:rPr>
        <w:t>）</w:t>
      </w:r>
    </w:p>
    <w:p w:rsidR="00267345" w:rsidRDefault="00267345" w:rsidP="00267345">
      <w:r>
        <w:rPr>
          <w:noProof/>
        </w:rPr>
        <w:drawing>
          <wp:inline distT="0" distB="0" distL="0" distR="0" wp14:anchorId="72B730A5" wp14:editId="78D2214D">
            <wp:extent cx="5274310" cy="37090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09035"/>
                    </a:xfrm>
                    <a:prstGeom prst="rect">
                      <a:avLst/>
                    </a:prstGeom>
                  </pic:spPr>
                </pic:pic>
              </a:graphicData>
            </a:graphic>
          </wp:inline>
        </w:drawing>
      </w:r>
    </w:p>
    <w:p w:rsidR="00267345" w:rsidRDefault="00267345" w:rsidP="00267345"/>
    <w:p w:rsidR="00267345" w:rsidRDefault="00267345" w:rsidP="00267345">
      <w:r>
        <w:t xml:space="preserve">$ </w:t>
      </w:r>
      <w:bookmarkStart w:id="42" w:name="OLE_LINK4"/>
      <w:proofErr w:type="spellStart"/>
      <w:r>
        <w:t>npm</w:t>
      </w:r>
      <w:proofErr w:type="spellEnd"/>
      <w:r>
        <w:t xml:space="preserve"> install --save-</w:t>
      </w:r>
      <w:proofErr w:type="spellStart"/>
      <w:r>
        <w:t>dev</w:t>
      </w:r>
      <w:proofErr w:type="spellEnd"/>
      <w:r>
        <w:rPr>
          <w:rFonts w:hint="eastAsia"/>
        </w:rPr>
        <w:t xml:space="preserve"> </w:t>
      </w:r>
      <w:r w:rsidRPr="000E0838">
        <w:t>babel-preset-es2015</w:t>
      </w:r>
      <w:bookmarkEnd w:id="42"/>
      <w:r>
        <w:rPr>
          <w:rFonts w:hint="eastAsia"/>
        </w:rPr>
        <w:t>安装</w:t>
      </w:r>
      <w:r>
        <w:t>将</w:t>
      </w:r>
      <w:r>
        <w:rPr>
          <w:rFonts w:hint="eastAsia"/>
        </w:rPr>
        <w:t>ES6</w:t>
      </w:r>
      <w:r>
        <w:rPr>
          <w:rFonts w:hint="eastAsia"/>
        </w:rPr>
        <w:t>转换</w:t>
      </w:r>
      <w:r>
        <w:t>成</w:t>
      </w:r>
      <w:r>
        <w:t>ES5</w:t>
      </w:r>
      <w:r>
        <w:t>依赖包</w:t>
      </w:r>
    </w:p>
    <w:p w:rsidR="00267345" w:rsidRDefault="00267345" w:rsidP="00267345">
      <w:r>
        <w:rPr>
          <w:noProof/>
        </w:rPr>
        <w:drawing>
          <wp:inline distT="0" distB="0" distL="0" distR="0" wp14:anchorId="30546E73" wp14:editId="321E05C6">
            <wp:extent cx="5274310" cy="33820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82010"/>
                    </a:xfrm>
                    <a:prstGeom prst="rect">
                      <a:avLst/>
                    </a:prstGeom>
                  </pic:spPr>
                </pic:pic>
              </a:graphicData>
            </a:graphic>
          </wp:inline>
        </w:drawing>
      </w:r>
    </w:p>
    <w:p w:rsidR="00267345" w:rsidRDefault="00267345" w:rsidP="00267345"/>
    <w:p w:rsidR="00267345" w:rsidRPr="00FF3B65" w:rsidRDefault="00267345" w:rsidP="00267345">
      <w:pPr>
        <w:pStyle w:val="2"/>
        <w:rPr>
          <w:color w:val="ED1C24"/>
        </w:rPr>
      </w:pPr>
      <w:bookmarkStart w:id="43" w:name="_Toc489970219"/>
      <w:r>
        <w:rPr>
          <w:rFonts w:hint="eastAsia"/>
        </w:rPr>
        <w:lastRenderedPageBreak/>
        <w:t>编写配置文件</w:t>
      </w:r>
      <w:r w:rsidRPr="000A162E">
        <w:rPr>
          <w:color w:val="000000" w:themeColor="text1"/>
        </w:rPr>
        <w:t>(</w:t>
      </w:r>
      <w:bookmarkStart w:id="44" w:name="OLE_LINK8"/>
      <w:r w:rsidRPr="000A162E">
        <w:t>.</w:t>
      </w:r>
      <w:proofErr w:type="spellStart"/>
      <w:r w:rsidRPr="000A162E">
        <w:t>babelrc</w:t>
      </w:r>
      <w:bookmarkEnd w:id="44"/>
      <w:proofErr w:type="spellEnd"/>
      <w:r w:rsidRPr="000A162E">
        <w:rPr>
          <w:rStyle w:val="apple-converted-space"/>
          <w:rFonts w:ascii="Verdana" w:hAnsi="Verdana"/>
          <w:b w:val="0"/>
          <w:color w:val="000000" w:themeColor="text1"/>
        </w:rPr>
        <w:t> )</w:t>
      </w:r>
      <w:bookmarkEnd w:id="43"/>
    </w:p>
    <w:p w:rsidR="00267345" w:rsidRDefault="00267345" w:rsidP="00267345">
      <w:bookmarkStart w:id="45" w:name="OLE_LINK5"/>
      <w:bookmarkStart w:id="46" w:name="OLE_LINK9"/>
      <w:r>
        <w:t>{</w:t>
      </w:r>
    </w:p>
    <w:p w:rsidR="00267345" w:rsidRDefault="00267345" w:rsidP="00267345">
      <w:r>
        <w:t xml:space="preserve">    "</w:t>
      </w:r>
      <w:proofErr w:type="gramStart"/>
      <w:r>
        <w:t>presets</w:t>
      </w:r>
      <w:proofErr w:type="gramEnd"/>
      <w:r>
        <w:t>": ["es2015"],</w:t>
      </w:r>
    </w:p>
    <w:p w:rsidR="00267345" w:rsidRDefault="00267345" w:rsidP="00267345">
      <w:r>
        <w:t xml:space="preserve">    "</w:t>
      </w:r>
      <w:proofErr w:type="gramStart"/>
      <w:r>
        <w:t>plugins</w:t>
      </w:r>
      <w:proofErr w:type="gramEnd"/>
      <w:r>
        <w:t>": []</w:t>
      </w:r>
    </w:p>
    <w:p w:rsidR="00267345" w:rsidRPr="00267345" w:rsidRDefault="00267345" w:rsidP="00267345">
      <w:pPr>
        <w:rPr>
          <w:rFonts w:eastAsiaTheme="minorEastAsia" w:hint="eastAsia"/>
          <w:lang w:eastAsia="zh-CN"/>
        </w:rPr>
      </w:pPr>
      <w:r>
        <w:t>}</w:t>
      </w:r>
      <w:bookmarkEnd w:id="45"/>
      <w:bookmarkEnd w:id="46"/>
    </w:p>
    <w:p w:rsidR="00267345" w:rsidRDefault="00267345" w:rsidP="00267345">
      <w:pPr>
        <w:pStyle w:val="2"/>
      </w:pPr>
      <w:bookmarkStart w:id="47" w:name="_Toc489970220"/>
      <w:r>
        <w:rPr>
          <w:rFonts w:ascii="Verdana" w:hAnsi="Verdana"/>
          <w:color w:val="333333"/>
          <w:sz w:val="23"/>
          <w:szCs w:val="23"/>
        </w:rPr>
        <w:t>改写</w:t>
      </w:r>
      <w:proofErr w:type="spellStart"/>
      <w:r>
        <w:rPr>
          <w:rStyle w:val="HTML"/>
          <w:rFonts w:ascii="Consolas" w:hAnsi="Consolas" w:cs="Consolas"/>
          <w:color w:val="C7254E"/>
          <w:shd w:val="clear" w:color="auto" w:fill="F9F2F4"/>
        </w:rPr>
        <w:t>package.json</w:t>
      </w:r>
      <w:bookmarkEnd w:id="47"/>
      <w:proofErr w:type="spellEnd"/>
    </w:p>
    <w:p w:rsidR="00267345" w:rsidRDefault="00267345" w:rsidP="00267345">
      <w:r>
        <w:rPr>
          <w:noProof/>
        </w:rPr>
        <w:drawing>
          <wp:inline distT="0" distB="0" distL="0" distR="0" wp14:anchorId="44D04828" wp14:editId="056D0E76">
            <wp:extent cx="5274310" cy="33508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50895"/>
                    </a:xfrm>
                    <a:prstGeom prst="rect">
                      <a:avLst/>
                    </a:prstGeom>
                  </pic:spPr>
                </pic:pic>
              </a:graphicData>
            </a:graphic>
          </wp:inline>
        </w:drawing>
      </w:r>
    </w:p>
    <w:p w:rsidR="00267345" w:rsidRDefault="00267345" w:rsidP="00267345">
      <w:pPr>
        <w:pStyle w:val="2"/>
      </w:pPr>
      <w:bookmarkStart w:id="48" w:name="_Toc489970221"/>
      <w:r>
        <w:rPr>
          <w:rFonts w:hint="eastAsia"/>
        </w:rPr>
        <w:t>编写</w:t>
      </w:r>
      <w:r>
        <w:rPr>
          <w:rFonts w:hint="eastAsia"/>
        </w:rPr>
        <w:t>ES6</w:t>
      </w:r>
      <w:r>
        <w:rPr>
          <w:rFonts w:hint="eastAsia"/>
        </w:rPr>
        <w:t>源</w:t>
      </w:r>
      <w:r>
        <w:t>文件</w:t>
      </w:r>
      <w:bookmarkEnd w:id="48"/>
    </w:p>
    <w:p w:rsidR="00267345" w:rsidRPr="006F401E" w:rsidRDefault="00267345" w:rsidP="00267345">
      <w:r>
        <w:rPr>
          <w:noProof/>
        </w:rPr>
        <w:drawing>
          <wp:inline distT="0" distB="0" distL="0" distR="0" wp14:anchorId="43D075DF" wp14:editId="2F46BDE9">
            <wp:extent cx="1600000" cy="2285714"/>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0000" cy="2285714"/>
                    </a:xfrm>
                    <a:prstGeom prst="rect">
                      <a:avLst/>
                    </a:prstGeom>
                  </pic:spPr>
                </pic:pic>
              </a:graphicData>
            </a:graphic>
          </wp:inline>
        </w:drawing>
      </w:r>
    </w:p>
    <w:p w:rsidR="00267345" w:rsidRDefault="00267345" w:rsidP="00267345">
      <w:pPr>
        <w:pStyle w:val="2"/>
      </w:pPr>
      <w:bookmarkStart w:id="49" w:name="_Toc489970222"/>
      <w:r>
        <w:rPr>
          <w:rFonts w:hint="eastAsia"/>
        </w:rPr>
        <w:t>执行</w:t>
      </w:r>
      <w:r>
        <w:t>编译命令</w:t>
      </w:r>
      <w:bookmarkEnd w:id="49"/>
    </w:p>
    <w:p w:rsidR="00267345" w:rsidRDefault="00267345" w:rsidP="00267345">
      <w:bookmarkStart w:id="50" w:name="OLE_LINK13"/>
      <w:bookmarkStart w:id="51" w:name="OLE_LINK14"/>
      <w:bookmarkStart w:id="52" w:name="OLE_LINK7"/>
      <w:proofErr w:type="spellStart"/>
      <w:proofErr w:type="gramStart"/>
      <w:r>
        <w:t>npm</w:t>
      </w:r>
      <w:proofErr w:type="spellEnd"/>
      <w:proofErr w:type="gramEnd"/>
      <w:r>
        <w:t xml:space="preserve"> run build</w:t>
      </w:r>
      <w:bookmarkEnd w:id="50"/>
      <w:bookmarkEnd w:id="51"/>
    </w:p>
    <w:p w:rsidR="00267345" w:rsidRDefault="00267345" w:rsidP="00267345">
      <w:r>
        <w:rPr>
          <w:noProof/>
        </w:rPr>
        <w:drawing>
          <wp:inline distT="0" distB="0" distL="0" distR="0" wp14:anchorId="47F05B93" wp14:editId="6AF5FEA0">
            <wp:extent cx="3990476" cy="990476"/>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476" cy="990476"/>
                    </a:xfrm>
                    <a:prstGeom prst="rect">
                      <a:avLst/>
                    </a:prstGeom>
                  </pic:spPr>
                </pic:pic>
              </a:graphicData>
            </a:graphic>
          </wp:inline>
        </w:drawing>
      </w:r>
    </w:p>
    <w:p w:rsidR="00267345" w:rsidRDefault="00267345" w:rsidP="00267345">
      <w:r>
        <w:rPr>
          <w:rFonts w:hint="eastAsia"/>
        </w:rPr>
        <w:t>编译成</w:t>
      </w:r>
      <w:r>
        <w:t>功</w:t>
      </w:r>
    </w:p>
    <w:p w:rsidR="00267345" w:rsidRDefault="00267345" w:rsidP="00267345">
      <w:pPr>
        <w:pStyle w:val="2"/>
      </w:pPr>
      <w:bookmarkStart w:id="53" w:name="_Toc489970223"/>
      <w:bookmarkEnd w:id="52"/>
      <w:r>
        <w:rPr>
          <w:rFonts w:hint="eastAsia"/>
        </w:rPr>
        <w:t>运行</w:t>
      </w:r>
      <w:r>
        <w:t>程序</w:t>
      </w:r>
      <w:bookmarkEnd w:id="53"/>
      <w:r>
        <w:tab/>
      </w:r>
    </w:p>
    <w:p w:rsidR="00267345" w:rsidRDefault="00267345" w:rsidP="00267345">
      <w:r>
        <w:rPr>
          <w:rFonts w:hint="eastAsia"/>
        </w:rPr>
        <w:t>node xxx.js</w:t>
      </w:r>
      <w:r>
        <w:rPr>
          <w:rFonts w:hint="eastAsia"/>
        </w:rPr>
        <w:t>在</w:t>
      </w:r>
      <w:r>
        <w:rPr>
          <w:rFonts w:hint="eastAsia"/>
        </w:rPr>
        <w:t>node</w:t>
      </w:r>
      <w:r>
        <w:rPr>
          <w:rFonts w:hint="eastAsia"/>
        </w:rPr>
        <w:t>环境</w:t>
      </w:r>
      <w:r>
        <w:t>下运行</w:t>
      </w:r>
      <w:r>
        <w:rPr>
          <w:rFonts w:hint="eastAsia"/>
        </w:rPr>
        <w:t>编译的</w:t>
      </w:r>
      <w:proofErr w:type="spellStart"/>
      <w:r>
        <w:rPr>
          <w:rFonts w:hint="eastAsia"/>
        </w:rPr>
        <w:t>js</w:t>
      </w:r>
      <w:proofErr w:type="spellEnd"/>
      <w:r>
        <w:rPr>
          <w:rFonts w:hint="eastAsia"/>
        </w:rPr>
        <w:t>文件</w:t>
      </w:r>
    </w:p>
    <w:p w:rsidR="00267345" w:rsidRPr="008C33A7" w:rsidRDefault="00267345" w:rsidP="00267345">
      <w:r>
        <w:rPr>
          <w:noProof/>
        </w:rPr>
        <w:drawing>
          <wp:inline distT="0" distB="0" distL="0" distR="0" wp14:anchorId="4EC3CB3A" wp14:editId="485861E3">
            <wp:extent cx="3266667" cy="400000"/>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6667" cy="400000"/>
                    </a:xfrm>
                    <a:prstGeom prst="rect">
                      <a:avLst/>
                    </a:prstGeom>
                  </pic:spPr>
                </pic:pic>
              </a:graphicData>
            </a:graphic>
          </wp:inline>
        </w:drawing>
      </w:r>
    </w:p>
    <w:p w:rsidR="00267345" w:rsidRPr="00267345" w:rsidRDefault="00267345" w:rsidP="00267345">
      <w:pPr>
        <w:rPr>
          <w:rFonts w:eastAsiaTheme="minorEastAsia"/>
          <w:lang w:eastAsia="zh-CN"/>
        </w:rPr>
      </w:pPr>
      <w:r>
        <w:rPr>
          <w:rFonts w:hint="eastAsia"/>
        </w:rPr>
        <w:t>运行成功</w:t>
      </w:r>
    </w:p>
    <w:sectPr w:rsidR="00267345" w:rsidRPr="00267345" w:rsidSect="005E63E2">
      <w:headerReference w:type="default" r:id="rId33"/>
      <w:footerReference w:type="default" r:id="rId34"/>
      <w:type w:val="continuous"/>
      <w:pgSz w:w="11907" w:h="16840" w:code="9"/>
      <w:pgMar w:top="1134" w:right="851" w:bottom="1134" w:left="1418" w:header="737" w:footer="737" w:gutter="0"/>
      <w:pgNumType w:start="1"/>
      <w:cols w:space="425"/>
      <w:docGrid w:linePitch="28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F13" w:rsidRDefault="00E87F13">
      <w:r>
        <w:separator/>
      </w:r>
    </w:p>
  </w:endnote>
  <w:endnote w:type="continuationSeparator" w:id="0">
    <w:p w:rsidR="00E87F13" w:rsidRDefault="00E87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幼圆">
    <w:panose1 w:val="02010509060101010101"/>
    <w:charset w:val="86"/>
    <w:family w:val="modern"/>
    <w:pitch w:val="fixed"/>
    <w:sig w:usb0="00000001" w:usb1="080E0000" w:usb2="00000010" w:usb3="00000000" w:csb0="00040000"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Arial Unicode MS"/>
    <w:charset w:val="86"/>
    <w:family w:val="auto"/>
    <w:pitch w:val="variable"/>
    <w:sig w:usb0="00000000"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Pr="00546234" w:rsidRDefault="00CA7FBB">
    <w:pPr>
      <w:pStyle w:val="a4"/>
      <w:ind w:right="360"/>
      <w:jc w:val="center"/>
      <w:rPr>
        <w:rFonts w:eastAsia="宋体"/>
        <w:lang w:eastAsia="zh-CN"/>
      </w:rPr>
    </w:pPr>
    <w:r>
      <w:rPr>
        <w:rFonts w:hint="eastAsia"/>
        <w:lang w:eastAsia="zh-CN"/>
      </w:rPr>
      <w:t>沈阳</w:t>
    </w:r>
    <w:r>
      <w:rPr>
        <w:rFonts w:ascii="宋体" w:eastAsia="宋体" w:hAnsi="宋体" w:cs="宋体" w:hint="eastAsia"/>
        <w:lang w:eastAsia="zh-CN"/>
      </w:rPr>
      <w:t>东软软件</w:t>
    </w:r>
    <w:r>
      <w:rPr>
        <w:rFonts w:hint="eastAsia"/>
        <w:lang w:eastAsia="zh-CN"/>
      </w:rPr>
      <w:t>股份有限公司</w:t>
    </w:r>
    <w:r>
      <w:rPr>
        <w:rFonts w:hint="eastAsia"/>
        <w:lang w:eastAsia="zh-CN"/>
      </w:rPr>
      <w:t xml:space="preserve"> </w:t>
    </w:r>
    <w:r>
      <w:rPr>
        <w:rFonts w:eastAsia="宋体" w:hint="eastAsia"/>
        <w:lang w:eastAsia="zh-CN"/>
      </w:rPr>
      <w:t>软件开发事业部</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Default="00CA7FBB">
    <w:pPr>
      <w:pStyle w:val="a4"/>
      <w:pBdr>
        <w:top w:val="single" w:sz="4" w:space="1" w:color="auto"/>
      </w:pBdr>
      <w:rPr>
        <w:rFonts w:ascii="Arial" w:hAnsi="Arial"/>
        <w:sz w:val="21"/>
      </w:rPr>
    </w:pPr>
    <w:r>
      <w:rPr>
        <w:rStyle w:val="a5"/>
        <w:rFonts w:hint="eastAsia"/>
      </w:rPr>
      <w:t>1-</w:t>
    </w:r>
    <w:r>
      <w:rPr>
        <w:rStyle w:val="a5"/>
      </w:rPr>
      <w:fldChar w:fldCharType="begin"/>
    </w:r>
    <w:r>
      <w:rPr>
        <w:rStyle w:val="a5"/>
      </w:rPr>
      <w:instrText xml:space="preserve"> PAGE </w:instrText>
    </w:r>
    <w:r>
      <w:rPr>
        <w:rStyle w:val="a5"/>
      </w:rPr>
      <w:fldChar w:fldCharType="separate"/>
    </w:r>
    <w:r>
      <w:rPr>
        <w:rStyle w:val="a5"/>
        <w:noProof/>
      </w:rPr>
      <w:t>12</w:t>
    </w:r>
    <w:r>
      <w:rPr>
        <w:rStyle w:val="a5"/>
      </w:rPr>
      <w:fldChar w:fldCharType="end"/>
    </w:r>
    <w:del w:id="2" w:author="lucy" w:date="2004-12-20T12:27:00Z">
      <w:r>
        <w:rPr>
          <w:rStyle w:val="a5"/>
          <w:rFonts w:ascii="Arial" w:hAnsi="Arial" w:hint="eastAsia"/>
          <w:sz w:val="21"/>
        </w:rPr>
        <w:delText>1-</w:delText>
      </w:r>
      <w:r>
        <w:rPr>
          <w:rStyle w:val="a5"/>
          <w:rFonts w:ascii="Arial" w:hAnsi="Arial"/>
          <w:sz w:val="21"/>
        </w:rPr>
        <w:fldChar w:fldCharType="begin"/>
      </w:r>
      <w:r>
        <w:rPr>
          <w:rStyle w:val="a5"/>
          <w:rFonts w:ascii="Arial" w:hAnsi="Arial"/>
          <w:sz w:val="21"/>
        </w:rPr>
        <w:delInstrText xml:space="preserve"> PAGE </w:delInstrText>
      </w:r>
      <w:r>
        <w:rPr>
          <w:rStyle w:val="a5"/>
          <w:rFonts w:ascii="Arial" w:hAnsi="Arial"/>
          <w:sz w:val="21"/>
        </w:rPr>
        <w:fldChar w:fldCharType="separate"/>
      </w:r>
      <w:r>
        <w:rPr>
          <w:rStyle w:val="a5"/>
          <w:rFonts w:ascii="Arial" w:hAnsi="Arial"/>
          <w:noProof/>
          <w:sz w:val="21"/>
        </w:rPr>
        <w:delText>2</w:delText>
      </w:r>
      <w:r>
        <w:rPr>
          <w:rStyle w:val="a5"/>
          <w:rFonts w:ascii="Arial" w:hAnsi="Arial"/>
          <w:sz w:val="21"/>
        </w:rPr>
        <w:fldChar w:fldCharType="end"/>
      </w:r>
    </w:del>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Pr="005E63E2" w:rsidRDefault="00CA7FBB" w:rsidP="005E63E2">
    <w:pPr>
      <w:pStyle w:val="a4"/>
      <w:jc w:val="center"/>
      <w:rPr>
        <w:rFonts w:eastAsia="宋体"/>
        <w:lang w:eastAsia="zh-CN"/>
      </w:rPr>
    </w:pPr>
    <w:r>
      <w:rPr>
        <w:rFonts w:eastAsia="宋体" w:hint="eastAsia"/>
        <w:lang w:eastAsia="zh-CN"/>
      </w:rPr>
      <w:t>沈阳东软软件股份有限公司</w:t>
    </w:r>
    <w:r>
      <w:rPr>
        <w:rFonts w:eastAsia="宋体" w:hint="eastAsia"/>
        <w:lang w:eastAsia="zh-CN"/>
      </w:rPr>
      <w:t xml:space="preserve">   </w:t>
    </w:r>
    <w:r>
      <w:rPr>
        <w:rFonts w:eastAsia="宋体" w:hint="eastAsia"/>
        <w:lang w:eastAsia="zh-CN"/>
      </w:rPr>
      <w:t>软件开发事业部</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Pr="005E63E2" w:rsidRDefault="00CA7FBB" w:rsidP="005E63E2">
    <w:pPr>
      <w:pStyle w:val="a4"/>
      <w:jc w:val="center"/>
      <w:rPr>
        <w:rFonts w:eastAsia="宋体"/>
        <w:lang w:eastAsia="zh-CN"/>
      </w:rPr>
    </w:pPr>
    <w:r>
      <w:rPr>
        <w:rFonts w:eastAsia="宋体" w:hint="eastAsia"/>
        <w:lang w:eastAsia="zh-CN"/>
      </w:rPr>
      <w:t>沈阳东软软件股份有限公司</w:t>
    </w:r>
    <w:r>
      <w:rPr>
        <w:rFonts w:eastAsia="宋体" w:hint="eastAsia"/>
        <w:lang w:eastAsia="zh-CN"/>
      </w:rPr>
      <w:t xml:space="preserve">  </w:t>
    </w:r>
    <w:r>
      <w:rPr>
        <w:rFonts w:eastAsia="宋体" w:hint="eastAsia"/>
        <w:lang w:eastAsia="zh-CN"/>
      </w:rPr>
      <w:t>软件开发事业部</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Default="00CA7FBB">
    <w:pPr>
      <w:pStyle w:val="a4"/>
      <w:jc w:val="center"/>
      <w:rPr>
        <w:rFonts w:eastAsia="幼圆"/>
        <w:lang w:eastAsia="zh-CN"/>
      </w:rPr>
    </w:pPr>
    <w:r>
      <w:rPr>
        <w:rFonts w:eastAsia="幼圆" w:hint="eastAsia"/>
        <w:lang w:eastAsia="zh-CN"/>
      </w:rPr>
      <w:t>沈阳东软软件股份有限公司</w:t>
    </w:r>
    <w:r>
      <w:rPr>
        <w:rFonts w:eastAsia="幼圆" w:hint="eastAsia"/>
        <w:lang w:eastAsia="zh-CN"/>
      </w:rPr>
      <w:t xml:space="preserve">  </w:t>
    </w:r>
    <w:r>
      <w:rPr>
        <w:rFonts w:eastAsia="幼圆" w:hint="eastAsia"/>
        <w:lang w:eastAsia="zh-CN"/>
      </w:rPr>
      <w:t>软件开发事业部</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F13" w:rsidRDefault="00E87F13">
      <w:r>
        <w:separator/>
      </w:r>
    </w:p>
  </w:footnote>
  <w:footnote w:type="continuationSeparator" w:id="0">
    <w:p w:rsidR="00E87F13" w:rsidRDefault="00E87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Default="00CA7FBB">
    <w:pPr>
      <w:pStyle w:val="a3"/>
      <w:jc w:val="left"/>
      <w:rPr>
        <w:rFonts w:ascii="幼圆" w:eastAsia="幼圆"/>
      </w:rPr>
    </w:pPr>
    <w:del w:id="0" w:author="mayan" w:date="2000-09-15T10:50:00Z">
      <w:r>
        <w:rPr>
          <w:rFonts w:ascii="幼圆" w:eastAsia="幼圆" w:hint="eastAsia"/>
        </w:rPr>
        <w:delText>用户手册编制规范</w:delText>
      </w:r>
    </w:del>
    <w:ins w:id="1" w:author="mayan" w:date="2000-09-15T10:50:00Z">
      <w:r>
        <w:rPr>
          <w:rFonts w:ascii="幼圆" w:eastAsia="幼圆" w:hint="eastAsia"/>
        </w:rPr>
        <w:t>用户手册</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Pr="005E63E2" w:rsidRDefault="00CA7FBB" w:rsidP="005E63E2">
    <w:pPr>
      <w:pStyle w:val="a3"/>
      <w:jc w:val="both"/>
      <w:rPr>
        <w:rFonts w:eastAsia="宋体"/>
        <w:lang w:eastAsia="zh-CN"/>
      </w:rPr>
    </w:pPr>
    <w:r>
      <w:rPr>
        <w:rFonts w:eastAsia="宋体" w:hint="eastAsia"/>
        <w:lang w:eastAsia="zh-CN"/>
      </w:rPr>
      <w:t>用户手册模版</w:t>
    </w:r>
    <w:r>
      <w:rPr>
        <w:rFonts w:eastAsia="宋体" w:hint="eastAsia"/>
        <w:lang w:eastAsia="zh-CN"/>
      </w:rPr>
      <w:t xml:space="preserve">                                                                                  </w:t>
    </w:r>
    <w:r w:rsidRPr="005E63E2">
      <w:rPr>
        <w:rFonts w:ascii="宋体" w:eastAsia="宋体" w:hAnsi="宋体" w:hint="eastAsia"/>
        <w:lang w:eastAsia="zh-CN"/>
      </w:rPr>
      <w:t>版本：</w:t>
    </w:r>
    <w:smartTag w:uri="urn:schemas-microsoft-com:office:smarttags" w:element="chsdate">
      <w:smartTagPr>
        <w:attr w:name="Year" w:val="1899"/>
        <w:attr w:name="Month" w:val="12"/>
        <w:attr w:name="Day" w:val="30"/>
        <w:attr w:name="IsLunarDate" w:val="False"/>
        <w:attr w:name="IsROCDate" w:val="False"/>
      </w:smartTagPr>
      <w:r w:rsidRPr="005E63E2">
        <w:rPr>
          <w:rFonts w:ascii="Times New Roman" w:eastAsia="宋体" w:hAnsi="Times New Roman"/>
          <w:lang w:eastAsia="zh-CN"/>
        </w:rPr>
        <w:t>0.0.0</w:t>
      </w:r>
    </w:smartTag>
    <w:r w:rsidRPr="005E63E2">
      <w:rPr>
        <w:rFonts w:ascii="Times New Roman" w:eastAsia="宋体" w:hAnsi="Times New Roman"/>
        <w:lang w:eastAsia="zh-CN"/>
      </w:rPr>
      <w:t>-1.0.0</w:t>
    </w:r>
    <w:r>
      <w:rPr>
        <w:rFonts w:eastAsia="宋体" w:hint="eastAsia"/>
        <w:lang w:eastAsia="zh-CN"/>
      </w:rPr>
      <w:t xml:space="preserve">  </w:t>
    </w:r>
    <w:r>
      <w:rPr>
        <w:rFonts w:eastAsia="宋体" w:hint="eastAsia"/>
        <w:lang w:eastAsia="zh-CN"/>
      </w:rPr>
      <w:t>第</w:t>
    </w:r>
    <w:r>
      <w:rPr>
        <w:rFonts w:eastAsia="宋体" w:hint="eastAsia"/>
        <w:lang w:eastAsia="zh-CN"/>
      </w:rPr>
      <w:t xml:space="preserve"> </w:t>
    </w:r>
    <w:r w:rsidRPr="005E63E2">
      <w:rPr>
        <w:rStyle w:val="a5"/>
        <w:rFonts w:ascii="Times New Roman" w:hAnsi="Times New Roman"/>
      </w:rPr>
      <w:fldChar w:fldCharType="begin"/>
    </w:r>
    <w:r w:rsidRPr="005E63E2">
      <w:rPr>
        <w:rStyle w:val="a5"/>
        <w:rFonts w:ascii="Times New Roman" w:hAnsi="Times New Roman"/>
        <w:lang w:eastAsia="zh-CN"/>
      </w:rPr>
      <w:instrText xml:space="preserve"> PAGE </w:instrText>
    </w:r>
    <w:r w:rsidRPr="005E63E2">
      <w:rPr>
        <w:rStyle w:val="a5"/>
        <w:rFonts w:ascii="Times New Roman" w:hAnsi="Times New Roman"/>
      </w:rPr>
      <w:fldChar w:fldCharType="separate"/>
    </w:r>
    <w:r w:rsidR="00C03E9F">
      <w:rPr>
        <w:rStyle w:val="a5"/>
        <w:rFonts w:ascii="Times New Roman" w:hAnsi="Times New Roman"/>
        <w:noProof/>
        <w:lang w:eastAsia="zh-CN"/>
      </w:rPr>
      <w:t>10</w:t>
    </w:r>
    <w:r w:rsidRPr="005E63E2">
      <w:rPr>
        <w:rStyle w:val="a5"/>
        <w:rFonts w:ascii="Times New Roman" w:hAnsi="Times New Roman"/>
      </w:rPr>
      <w:fldChar w:fldCharType="end"/>
    </w:r>
    <w:r>
      <w:rPr>
        <w:rFonts w:eastAsia="宋体" w:hint="eastAsia"/>
        <w:lang w:eastAsia="zh-CN"/>
      </w:rPr>
      <w:t xml:space="preserve"> </w:t>
    </w:r>
    <w:r>
      <w:rPr>
        <w:rFonts w:eastAsia="宋体" w:hint="eastAsia"/>
        <w:lang w:eastAsia="zh-CN"/>
      </w:rPr>
      <w:t>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Pr="005E63E2" w:rsidRDefault="00CA7FBB" w:rsidP="005E63E2">
    <w:pPr>
      <w:pStyle w:val="a3"/>
      <w:jc w:val="both"/>
      <w:rPr>
        <w:rFonts w:ascii="Times New Roman" w:eastAsia="宋体" w:hAnsi="Times New Roman"/>
        <w:lang w:eastAsia="zh-CN"/>
      </w:rPr>
    </w:pPr>
    <w:r>
      <w:rPr>
        <w:rFonts w:eastAsia="宋体" w:hint="eastAsia"/>
        <w:lang w:eastAsia="zh-CN"/>
      </w:rPr>
      <w:t>用户手册模版</w:t>
    </w:r>
    <w:r>
      <w:rPr>
        <w:rFonts w:eastAsia="宋体" w:hint="eastAsia"/>
        <w:lang w:eastAsia="zh-CN"/>
      </w:rPr>
      <w:t xml:space="preserve">                                                                                   </w:t>
    </w:r>
    <w:r>
      <w:rPr>
        <w:rFonts w:eastAsia="宋体" w:hint="eastAsia"/>
        <w:lang w:eastAsia="zh-CN"/>
      </w:rPr>
      <w:t>版本</w:t>
    </w:r>
    <w:r>
      <w:rPr>
        <w:rFonts w:eastAsia="宋体" w:hint="eastAsia"/>
        <w:lang w:eastAsia="zh-CN"/>
      </w:rPr>
      <w:t>:</w:t>
    </w:r>
    <w:smartTag w:uri="urn:schemas-microsoft-com:office:smarttags" w:element="chsdate">
      <w:smartTagPr>
        <w:attr w:name="Year" w:val="1899"/>
        <w:attr w:name="Month" w:val="12"/>
        <w:attr w:name="Day" w:val="30"/>
        <w:attr w:name="IsLunarDate" w:val="False"/>
        <w:attr w:name="IsROCDate" w:val="False"/>
      </w:smartTagPr>
      <w:r w:rsidRPr="005E63E2">
        <w:rPr>
          <w:rFonts w:ascii="Times New Roman" w:eastAsia="宋体" w:hAnsi="Times New Roman"/>
          <w:lang w:eastAsia="zh-CN"/>
        </w:rPr>
        <w:t>0.0.0</w:t>
      </w:r>
    </w:smartTag>
    <w:r w:rsidRPr="005E63E2">
      <w:rPr>
        <w:rFonts w:ascii="Times New Roman" w:eastAsia="宋体" w:hAnsi="Times New Roman"/>
        <w:lang w:eastAsia="zh-CN"/>
      </w:rPr>
      <w:t>-1.0.0</w:t>
    </w:r>
    <w:r>
      <w:rPr>
        <w:rFonts w:ascii="Times New Roman" w:eastAsia="宋体" w:hAnsi="Times New Roman" w:hint="eastAsia"/>
        <w:lang w:eastAsia="zh-CN"/>
      </w:rPr>
      <w:t xml:space="preserve">  </w:t>
    </w:r>
    <w:r>
      <w:rPr>
        <w:rFonts w:ascii="Times New Roman" w:eastAsia="宋体" w:hAnsi="Times New Roman" w:hint="eastAsia"/>
        <w:lang w:eastAsia="zh-CN"/>
      </w:rPr>
      <w:t>第</w:t>
    </w:r>
    <w:r w:rsidRPr="005E63E2">
      <w:rPr>
        <w:rFonts w:ascii="Times New Roman" w:eastAsia="宋体" w:hAnsi="Times New Roman"/>
        <w:lang w:eastAsia="zh-CN"/>
      </w:rPr>
      <w:t xml:space="preserve"> </w:t>
    </w:r>
    <w:r w:rsidRPr="005E63E2">
      <w:rPr>
        <w:rStyle w:val="a5"/>
        <w:rFonts w:ascii="Times New Roman" w:hAnsi="Times New Roman"/>
      </w:rPr>
      <w:fldChar w:fldCharType="begin"/>
    </w:r>
    <w:r w:rsidRPr="005E63E2">
      <w:rPr>
        <w:rStyle w:val="a5"/>
        <w:rFonts w:ascii="Times New Roman" w:hAnsi="Times New Roman"/>
      </w:rPr>
      <w:instrText xml:space="preserve"> PAGE </w:instrText>
    </w:r>
    <w:r w:rsidRPr="005E63E2">
      <w:rPr>
        <w:rStyle w:val="a5"/>
        <w:rFonts w:ascii="Times New Roman" w:hAnsi="Times New Roman"/>
      </w:rPr>
      <w:fldChar w:fldCharType="separate"/>
    </w:r>
    <w:r w:rsidR="00C03E9F">
      <w:rPr>
        <w:rStyle w:val="a5"/>
        <w:rFonts w:ascii="Times New Roman" w:hAnsi="Times New Roman"/>
        <w:noProof/>
      </w:rPr>
      <w:t>1</w:t>
    </w:r>
    <w:r w:rsidRPr="005E63E2">
      <w:rPr>
        <w:rStyle w:val="a5"/>
        <w:rFonts w:ascii="Times New Roman" w:hAnsi="Times New Roman"/>
      </w:rPr>
      <w:fldChar w:fldCharType="end"/>
    </w:r>
    <w:r>
      <w:rPr>
        <w:rFonts w:ascii="Times New Roman" w:eastAsia="宋体" w:hAnsi="Times New Roman" w:hint="eastAsia"/>
        <w:lang w:eastAsia="zh-CN"/>
      </w:rPr>
      <w:t xml:space="preserve"> </w:t>
    </w:r>
    <w:r>
      <w:rPr>
        <w:rFonts w:ascii="Times New Roman" w:eastAsia="宋体" w:hAnsi="Times New Roman" w:hint="eastAsia"/>
        <w:lang w:eastAsia="zh-CN"/>
      </w:rPr>
      <w:t>页</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BB" w:rsidRDefault="00CA7FBB">
    <w:pPr>
      <w:pStyle w:val="a3"/>
      <w:pBdr>
        <w:bottom w:val="none" w:sz="0" w:space="0" w:color="auto"/>
      </w:pBdr>
      <w:jc w:val="both"/>
      <w:rPr>
        <w:rFonts w:ascii="幼圆" w:eastAsia="幼圆"/>
        <w:lang w:eastAsia="zh-CN"/>
      </w:rPr>
    </w:pPr>
    <w:r>
      <w:rPr>
        <w:rFonts w:ascii="幼圆" w:eastAsia="幼圆" w:hint="eastAsia"/>
        <w:noProof/>
        <w:lang w:eastAsia="zh-CN"/>
      </w:rPr>
      <mc:AlternateContent>
        <mc:Choice Requires="wps">
          <w:drawing>
            <wp:anchor distT="0" distB="0" distL="114300" distR="114300" simplePos="0" relativeHeight="251657728" behindDoc="0" locked="0" layoutInCell="1" allowOverlap="1">
              <wp:simplePos x="0" y="0"/>
              <wp:positionH relativeFrom="column">
                <wp:posOffset>6350</wp:posOffset>
              </wp:positionH>
              <wp:positionV relativeFrom="paragraph">
                <wp:posOffset>156845</wp:posOffset>
              </wp:positionV>
              <wp:extent cx="5969000" cy="0"/>
              <wp:effectExtent l="0" t="0" r="0" b="0"/>
              <wp:wrapNone/>
              <wp:docPr id="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555D77D" id="Line 9"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35pt" to="47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"/>
          </w:pict>
        </mc:Fallback>
      </mc:AlternateContent>
    </w:r>
    <w:r>
      <w:rPr>
        <w:rFonts w:ascii="幼圆" w:eastAsia="幼圆" w:hint="eastAsia"/>
        <w:lang w:eastAsia="zh-CN"/>
      </w:rPr>
      <w:t>用户手册模版                                                                                 版本:</w:t>
    </w:r>
    <w:smartTag w:uri="urn:schemas-microsoft-com:office:smarttags" w:element="chsdate">
      <w:smartTagPr>
        <w:attr w:name="Year" w:val="1899"/>
        <w:attr w:name="Month" w:val="12"/>
        <w:attr w:name="Day" w:val="30"/>
        <w:attr w:name="IsLunarDate" w:val="False"/>
        <w:attr w:name="IsROCDate" w:val="False"/>
      </w:smartTagPr>
      <w:r>
        <w:rPr>
          <w:rFonts w:ascii="Times New Roman" w:eastAsia="幼圆" w:hAnsi="Times New Roman" w:hint="eastAsia"/>
          <w:lang w:eastAsia="zh-CN"/>
        </w:rPr>
        <w:t>0.0.0</w:t>
      </w:r>
    </w:smartTag>
    <w:r>
      <w:rPr>
        <w:rFonts w:ascii="Times New Roman" w:eastAsia="幼圆" w:hAnsi="Times New Roman" w:hint="eastAsia"/>
        <w:lang w:eastAsia="zh-CN"/>
      </w:rPr>
      <w:t>-1.0.0</w:t>
    </w:r>
    <w:r>
      <w:rPr>
        <w:rFonts w:ascii="幼圆" w:eastAsia="幼圆" w:hint="eastAsia"/>
        <w:lang w:eastAsia="zh-CN"/>
      </w:rPr>
      <w:t xml:space="preserve">  第</w:t>
    </w:r>
    <w:r>
      <w:rPr>
        <w:rStyle w:val="a5"/>
        <w:rFonts w:ascii="幼圆" w:eastAsia="幼圆"/>
      </w:rPr>
      <w:fldChar w:fldCharType="begin"/>
    </w:r>
    <w:r>
      <w:rPr>
        <w:rStyle w:val="a5"/>
        <w:rFonts w:ascii="幼圆" w:eastAsia="幼圆"/>
        <w:lang w:eastAsia="zh-CN"/>
      </w:rPr>
      <w:instrText xml:space="preserve"> PAGE </w:instrText>
    </w:r>
    <w:r>
      <w:rPr>
        <w:rStyle w:val="a5"/>
        <w:rFonts w:ascii="幼圆" w:eastAsia="幼圆"/>
      </w:rPr>
      <w:fldChar w:fldCharType="separate"/>
    </w:r>
    <w:r w:rsidR="007259EF">
      <w:rPr>
        <w:rStyle w:val="a5"/>
        <w:rFonts w:ascii="幼圆" w:eastAsia="幼圆"/>
        <w:noProof/>
        <w:lang w:eastAsia="zh-CN"/>
      </w:rPr>
      <w:t>4</w:t>
    </w:r>
    <w:r>
      <w:rPr>
        <w:rStyle w:val="a5"/>
        <w:rFonts w:ascii="幼圆" w:eastAsia="幼圆"/>
      </w:rPr>
      <w:fldChar w:fldCharType="end"/>
    </w:r>
    <w:r>
      <w:rPr>
        <w:rStyle w:val="a5"/>
        <w:rFonts w:ascii="幼圆" w:eastAsia="幼圆" w:hint="eastAsia"/>
        <w:lang w:eastAsia="zh-CN"/>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72267"/>
    <w:multiLevelType w:val="singleLevel"/>
    <w:tmpl w:val="A0F43AC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
    <w:nsid w:val="03DB0DA2"/>
    <w:multiLevelType w:val="hybridMultilevel"/>
    <w:tmpl w:val="516649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46E1F"/>
    <w:multiLevelType w:val="singleLevel"/>
    <w:tmpl w:val="B916F010"/>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
    <w:nsid w:val="068D7459"/>
    <w:multiLevelType w:val="singleLevel"/>
    <w:tmpl w:val="8060809C"/>
    <w:lvl w:ilvl="0">
      <w:start w:val="1"/>
      <w:numFmt w:val="decimal"/>
      <w:lvlText w:val="%1."/>
      <w:lvlJc w:val="left"/>
      <w:pPr>
        <w:tabs>
          <w:tab w:val="num" w:pos="1325"/>
        </w:tabs>
        <w:ind w:left="1325" w:hanging="425"/>
      </w:pPr>
      <w:rPr>
        <w:rFonts w:ascii="Times New Roman" w:eastAsia="宋体" w:hAnsi="Times New Roman" w:cs="Times New Roman" w:hint="default"/>
        <w:b w:val="0"/>
        <w:i w:val="0"/>
        <w:sz w:val="21"/>
      </w:rPr>
    </w:lvl>
  </w:abstractNum>
  <w:abstractNum w:abstractNumId="4">
    <w:nsid w:val="072259C8"/>
    <w:multiLevelType w:val="singleLevel"/>
    <w:tmpl w:val="08168D86"/>
    <w:lvl w:ilvl="0">
      <w:start w:val="1"/>
      <w:numFmt w:val="bullet"/>
      <w:lvlText w:val=""/>
      <w:lvlJc w:val="left"/>
      <w:pPr>
        <w:tabs>
          <w:tab w:val="num" w:pos="425"/>
        </w:tabs>
        <w:ind w:left="425" w:hanging="425"/>
      </w:pPr>
      <w:rPr>
        <w:rFonts w:ascii="Wingdings" w:hAnsi="Wingdings" w:hint="default"/>
        <w:b w:val="0"/>
        <w:i w:val="0"/>
        <w:sz w:val="21"/>
      </w:rPr>
    </w:lvl>
  </w:abstractNum>
  <w:abstractNum w:abstractNumId="5">
    <w:nsid w:val="093F6BBA"/>
    <w:multiLevelType w:val="singleLevel"/>
    <w:tmpl w:val="BF0A8E4A"/>
    <w:lvl w:ilvl="0">
      <w:start w:val="1"/>
      <w:numFmt w:val="decimal"/>
      <w:lvlText w:val="%1．"/>
      <w:lvlJc w:val="left"/>
      <w:pPr>
        <w:tabs>
          <w:tab w:val="num" w:pos="425"/>
        </w:tabs>
        <w:ind w:left="425" w:hanging="425"/>
      </w:pPr>
      <w:rPr>
        <w:rFonts w:ascii="Times New Roman" w:eastAsia="Times New Roman" w:hAnsi="Times New Roman" w:cs="Times New Roman"/>
        <w:b w:val="0"/>
        <w:i w:val="0"/>
        <w:sz w:val="21"/>
      </w:rPr>
    </w:lvl>
  </w:abstractNum>
  <w:abstractNum w:abstractNumId="6">
    <w:nsid w:val="115238B1"/>
    <w:multiLevelType w:val="singleLevel"/>
    <w:tmpl w:val="A8F2B570"/>
    <w:lvl w:ilvl="0">
      <w:start w:val="1"/>
      <w:numFmt w:val="decimal"/>
      <w:lvlText w:val="%1."/>
      <w:lvlJc w:val="left"/>
      <w:pPr>
        <w:tabs>
          <w:tab w:val="num" w:pos="425"/>
        </w:tabs>
        <w:ind w:left="425" w:hanging="425"/>
      </w:pPr>
      <w:rPr>
        <w:rFonts w:ascii="Arial" w:hAnsi="Arial" w:hint="default"/>
        <w:b w:val="0"/>
        <w:i w:val="0"/>
        <w:sz w:val="21"/>
      </w:rPr>
    </w:lvl>
  </w:abstractNum>
  <w:abstractNum w:abstractNumId="7">
    <w:nsid w:val="117D2B9D"/>
    <w:multiLevelType w:val="singleLevel"/>
    <w:tmpl w:val="29A4F55E"/>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8">
    <w:nsid w:val="13247F66"/>
    <w:multiLevelType w:val="hybridMultilevel"/>
    <w:tmpl w:val="5B3A27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C175F7"/>
    <w:multiLevelType w:val="singleLevel"/>
    <w:tmpl w:val="1D2C840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0">
    <w:nsid w:val="161C65B0"/>
    <w:multiLevelType w:val="singleLevel"/>
    <w:tmpl w:val="8822F9A6"/>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1">
    <w:nsid w:val="16F85736"/>
    <w:multiLevelType w:val="singleLevel"/>
    <w:tmpl w:val="E22075D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2">
    <w:nsid w:val="178620C0"/>
    <w:multiLevelType w:val="singleLevel"/>
    <w:tmpl w:val="0B36737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3">
    <w:nsid w:val="19104399"/>
    <w:multiLevelType w:val="singleLevel"/>
    <w:tmpl w:val="C3B8EDF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4">
    <w:nsid w:val="1B106681"/>
    <w:multiLevelType w:val="singleLevel"/>
    <w:tmpl w:val="E33E462A"/>
    <w:lvl w:ilvl="0">
      <w:start w:val="1"/>
      <w:numFmt w:val="decimal"/>
      <w:lvlText w:val="%1."/>
      <w:lvlJc w:val="left"/>
      <w:pPr>
        <w:tabs>
          <w:tab w:val="num" w:pos="425"/>
        </w:tabs>
        <w:ind w:left="425" w:hanging="425"/>
      </w:pPr>
      <w:rPr>
        <w:rFonts w:ascii="Arial" w:hAnsi="Arial" w:hint="default"/>
        <w:b w:val="0"/>
        <w:i w:val="0"/>
        <w:sz w:val="21"/>
      </w:rPr>
    </w:lvl>
  </w:abstractNum>
  <w:abstractNum w:abstractNumId="15">
    <w:nsid w:val="1E7E7A52"/>
    <w:multiLevelType w:val="hybridMultilevel"/>
    <w:tmpl w:val="BE4E3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FB3EC2"/>
    <w:multiLevelType w:val="singleLevel"/>
    <w:tmpl w:val="13B2F0FA"/>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7">
    <w:nsid w:val="2FE2325D"/>
    <w:multiLevelType w:val="singleLevel"/>
    <w:tmpl w:val="C2C6DDD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18">
    <w:nsid w:val="30F8457D"/>
    <w:multiLevelType w:val="hybridMultilevel"/>
    <w:tmpl w:val="B88681F2"/>
    <w:lvl w:ilvl="0" w:tplc="69CE66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6A16E2A"/>
    <w:multiLevelType w:val="singleLevel"/>
    <w:tmpl w:val="21D66802"/>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0">
    <w:nsid w:val="387820E1"/>
    <w:multiLevelType w:val="singleLevel"/>
    <w:tmpl w:val="B6E4F3A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1">
    <w:nsid w:val="3D1A5A9A"/>
    <w:multiLevelType w:val="singleLevel"/>
    <w:tmpl w:val="4AEA7D9A"/>
    <w:lvl w:ilvl="0">
      <w:start w:val="1"/>
      <w:numFmt w:val="decimal"/>
      <w:lvlText w:val="%1)"/>
      <w:lvlJc w:val="left"/>
      <w:pPr>
        <w:tabs>
          <w:tab w:val="num" w:pos="1304"/>
        </w:tabs>
        <w:ind w:left="1304" w:hanging="850"/>
      </w:pPr>
      <w:rPr>
        <w:rFonts w:ascii="Times New Roman" w:hAnsi="Times New Roman" w:cs="Times New Roman" w:hint="default"/>
        <w:b w:val="0"/>
        <w:i w:val="0"/>
        <w:sz w:val="21"/>
      </w:rPr>
    </w:lvl>
  </w:abstractNum>
  <w:abstractNum w:abstractNumId="22">
    <w:nsid w:val="3D227078"/>
    <w:multiLevelType w:val="hybridMultilevel"/>
    <w:tmpl w:val="C5F4A9E4"/>
    <w:lvl w:ilvl="0" w:tplc="BFCA63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0A06ACB"/>
    <w:multiLevelType w:val="singleLevel"/>
    <w:tmpl w:val="5900DBB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4">
    <w:nsid w:val="4CF76851"/>
    <w:multiLevelType w:val="singleLevel"/>
    <w:tmpl w:val="E318D2A2"/>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5">
    <w:nsid w:val="502F5395"/>
    <w:multiLevelType w:val="singleLevel"/>
    <w:tmpl w:val="F926A8C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6">
    <w:nsid w:val="507E4A13"/>
    <w:multiLevelType w:val="hybridMultilevel"/>
    <w:tmpl w:val="F306B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DF2958"/>
    <w:multiLevelType w:val="singleLevel"/>
    <w:tmpl w:val="B46893BE"/>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8">
    <w:nsid w:val="57854AA0"/>
    <w:multiLevelType w:val="singleLevel"/>
    <w:tmpl w:val="F79A855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29">
    <w:nsid w:val="5E24633C"/>
    <w:multiLevelType w:val="singleLevel"/>
    <w:tmpl w:val="D40A41E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0">
    <w:nsid w:val="61FC4727"/>
    <w:multiLevelType w:val="singleLevel"/>
    <w:tmpl w:val="CE60F348"/>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1">
    <w:nsid w:val="62942288"/>
    <w:multiLevelType w:val="hybridMultilevel"/>
    <w:tmpl w:val="8FC052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4849D9"/>
    <w:multiLevelType w:val="singleLevel"/>
    <w:tmpl w:val="6EC86B66"/>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3">
    <w:nsid w:val="685A0E9E"/>
    <w:multiLevelType w:val="singleLevel"/>
    <w:tmpl w:val="66F66CBC"/>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4">
    <w:nsid w:val="6AB60DA0"/>
    <w:multiLevelType w:val="singleLevel"/>
    <w:tmpl w:val="15722B72"/>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5">
    <w:nsid w:val="6ABF7664"/>
    <w:multiLevelType w:val="singleLevel"/>
    <w:tmpl w:val="08168D86"/>
    <w:lvl w:ilvl="0">
      <w:start w:val="1"/>
      <w:numFmt w:val="bullet"/>
      <w:lvlText w:val=""/>
      <w:lvlJc w:val="left"/>
      <w:pPr>
        <w:tabs>
          <w:tab w:val="num" w:pos="425"/>
        </w:tabs>
        <w:ind w:left="425" w:hanging="425"/>
      </w:pPr>
      <w:rPr>
        <w:rFonts w:ascii="Wingdings" w:hAnsi="Wingdings" w:hint="default"/>
        <w:b w:val="0"/>
        <w:i w:val="0"/>
        <w:sz w:val="21"/>
      </w:rPr>
    </w:lvl>
  </w:abstractNum>
  <w:abstractNum w:abstractNumId="36">
    <w:nsid w:val="6B6420B3"/>
    <w:multiLevelType w:val="hybridMultilevel"/>
    <w:tmpl w:val="4A306CE6"/>
    <w:lvl w:ilvl="0" w:tplc="121071F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11C1499"/>
    <w:multiLevelType w:val="singleLevel"/>
    <w:tmpl w:val="5852B962"/>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38">
    <w:nsid w:val="77C20E96"/>
    <w:multiLevelType w:val="hybridMultilevel"/>
    <w:tmpl w:val="83943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B826A5F"/>
    <w:multiLevelType w:val="singleLevel"/>
    <w:tmpl w:val="5AA61596"/>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40">
    <w:nsid w:val="7E4F010C"/>
    <w:multiLevelType w:val="singleLevel"/>
    <w:tmpl w:val="CEBC88EA"/>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abstractNum w:abstractNumId="41">
    <w:nsid w:val="7FF402A3"/>
    <w:multiLevelType w:val="singleLevel"/>
    <w:tmpl w:val="756C23F6"/>
    <w:lvl w:ilvl="0">
      <w:start w:val="1"/>
      <w:numFmt w:val="decimal"/>
      <w:lvlText w:val="%1."/>
      <w:lvlJc w:val="left"/>
      <w:pPr>
        <w:tabs>
          <w:tab w:val="num" w:pos="425"/>
        </w:tabs>
        <w:ind w:left="425" w:hanging="425"/>
      </w:pPr>
      <w:rPr>
        <w:rFonts w:ascii="Times New Roman" w:hAnsi="Times New Roman" w:cs="Times New Roman" w:hint="default"/>
        <w:b w:val="0"/>
        <w:i w:val="0"/>
        <w:sz w:val="21"/>
      </w:rPr>
    </w:lvl>
  </w:abstractNum>
  <w:num w:numId="1">
    <w:abstractNumId w:val="14"/>
  </w:num>
  <w:num w:numId="2">
    <w:abstractNumId w:val="6"/>
  </w:num>
  <w:num w:numId="3">
    <w:abstractNumId w:val="34"/>
  </w:num>
  <w:num w:numId="4">
    <w:abstractNumId w:val="28"/>
  </w:num>
  <w:num w:numId="5">
    <w:abstractNumId w:val="11"/>
  </w:num>
  <w:num w:numId="6">
    <w:abstractNumId w:val="5"/>
  </w:num>
  <w:num w:numId="7">
    <w:abstractNumId w:val="12"/>
  </w:num>
  <w:num w:numId="8">
    <w:abstractNumId w:val="41"/>
  </w:num>
  <w:num w:numId="9">
    <w:abstractNumId w:val="24"/>
  </w:num>
  <w:num w:numId="10">
    <w:abstractNumId w:val="21"/>
  </w:num>
  <w:num w:numId="11">
    <w:abstractNumId w:val="16"/>
  </w:num>
  <w:num w:numId="12">
    <w:abstractNumId w:val="10"/>
  </w:num>
  <w:num w:numId="13">
    <w:abstractNumId w:val="27"/>
  </w:num>
  <w:num w:numId="14">
    <w:abstractNumId w:val="30"/>
  </w:num>
  <w:num w:numId="15">
    <w:abstractNumId w:val="40"/>
  </w:num>
  <w:num w:numId="16">
    <w:abstractNumId w:val="17"/>
  </w:num>
  <w:num w:numId="17">
    <w:abstractNumId w:val="13"/>
  </w:num>
  <w:num w:numId="18">
    <w:abstractNumId w:val="29"/>
  </w:num>
  <w:num w:numId="19">
    <w:abstractNumId w:val="32"/>
  </w:num>
  <w:num w:numId="20">
    <w:abstractNumId w:val="7"/>
  </w:num>
  <w:num w:numId="21">
    <w:abstractNumId w:val="2"/>
  </w:num>
  <w:num w:numId="22">
    <w:abstractNumId w:val="0"/>
  </w:num>
  <w:num w:numId="23">
    <w:abstractNumId w:val="3"/>
  </w:num>
  <w:num w:numId="24">
    <w:abstractNumId w:val="25"/>
  </w:num>
  <w:num w:numId="25">
    <w:abstractNumId w:val="33"/>
  </w:num>
  <w:num w:numId="26">
    <w:abstractNumId w:val="20"/>
  </w:num>
  <w:num w:numId="27">
    <w:abstractNumId w:val="19"/>
  </w:num>
  <w:num w:numId="28">
    <w:abstractNumId w:val="37"/>
  </w:num>
  <w:num w:numId="29">
    <w:abstractNumId w:val="35"/>
  </w:num>
  <w:num w:numId="30">
    <w:abstractNumId w:val="4"/>
  </w:num>
  <w:num w:numId="31">
    <w:abstractNumId w:val="9"/>
  </w:num>
  <w:num w:numId="32">
    <w:abstractNumId w:val="23"/>
  </w:num>
  <w:num w:numId="33">
    <w:abstractNumId w:val="39"/>
  </w:num>
  <w:num w:numId="34">
    <w:abstractNumId w:val="26"/>
  </w:num>
  <w:num w:numId="35">
    <w:abstractNumId w:val="31"/>
  </w:num>
  <w:num w:numId="36">
    <w:abstractNumId w:val="38"/>
  </w:num>
  <w:num w:numId="37">
    <w:abstractNumId w:val="8"/>
  </w:num>
  <w:num w:numId="38">
    <w:abstractNumId w:val="15"/>
  </w:num>
  <w:num w:numId="39">
    <w:abstractNumId w:val="1"/>
  </w:num>
  <w:num w:numId="40">
    <w:abstractNumId w:val="36"/>
  </w:num>
  <w:num w:numId="41">
    <w:abstractNumId w:val="18"/>
  </w:num>
  <w:num w:numId="42">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6"/>
  <w:doNotHyphenateCaps/>
  <w:drawingGridHorizontalSpacing w:val="100"/>
  <w:drawingGridVerticalSpacing w:val="285"/>
  <w:displayHorizontalDrawingGridEvery w:val="2"/>
  <w:characterSpacingControl w:val="compressPunctuation"/>
  <w:noLineBreaksAfter w:lang="zh-CN" w:val="$([\{‘“〈《「『【〔＄（［｛｢￡￥"/>
  <w:noLineBreaksBefore w:lang="zh-CN" w:val="!%),.:;?]}°’”‰′″℃、。々〉》」』】〕゛゜ゝゞ・ヽヾ！％），．：；？］｝｡｣､･ﾞﾟ￠"/>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toMarginAdjustment2" w:val="46 pt,0.6 pt"/>
    <w:docVar w:name="DocLay" w:val="YES"/>
    <w:docVar w:name="ValidCPLLPP" w:val="1"/>
    <w:docVar w:name="ViewGrid" w:val="0"/>
  </w:docVars>
  <w:rsids>
    <w:rsidRoot w:val="00CB3167"/>
    <w:rsid w:val="00002A9C"/>
    <w:rsid w:val="00042F06"/>
    <w:rsid w:val="00084C75"/>
    <w:rsid w:val="00115845"/>
    <w:rsid w:val="00162F5B"/>
    <w:rsid w:val="00233771"/>
    <w:rsid w:val="00267345"/>
    <w:rsid w:val="003D1DAF"/>
    <w:rsid w:val="0048483B"/>
    <w:rsid w:val="004A38F7"/>
    <w:rsid w:val="004B09C6"/>
    <w:rsid w:val="00546234"/>
    <w:rsid w:val="005B7366"/>
    <w:rsid w:val="005E63E2"/>
    <w:rsid w:val="005E6B4B"/>
    <w:rsid w:val="006B4EE1"/>
    <w:rsid w:val="006C466E"/>
    <w:rsid w:val="007259EF"/>
    <w:rsid w:val="0079254B"/>
    <w:rsid w:val="00897751"/>
    <w:rsid w:val="008D7D6D"/>
    <w:rsid w:val="008E54D3"/>
    <w:rsid w:val="009C1CBE"/>
    <w:rsid w:val="00A301C4"/>
    <w:rsid w:val="00A34A0C"/>
    <w:rsid w:val="00AB7914"/>
    <w:rsid w:val="00AD2FD3"/>
    <w:rsid w:val="00AE149B"/>
    <w:rsid w:val="00B35185"/>
    <w:rsid w:val="00B65822"/>
    <w:rsid w:val="00B70826"/>
    <w:rsid w:val="00B872B6"/>
    <w:rsid w:val="00BB21D8"/>
    <w:rsid w:val="00C03E9F"/>
    <w:rsid w:val="00CA7FBB"/>
    <w:rsid w:val="00CB3167"/>
    <w:rsid w:val="00DE2FEB"/>
    <w:rsid w:val="00E87F13"/>
    <w:rsid w:val="00ED196F"/>
    <w:rsid w:val="00EE7517"/>
    <w:rsid w:val="00FA1C0F"/>
    <w:rsid w:val="00FC7AFA"/>
    <w:rsid w:val="00FE39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MS Mincho" w:hAnsi="Century"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spacing w:val="-5"/>
      <w:sz w:val="21"/>
      <w:lang w:eastAsia="ja-JP"/>
    </w:rPr>
  </w:style>
  <w:style w:type="paragraph" w:styleId="1">
    <w:name w:val="heading 1"/>
    <w:basedOn w:val="a"/>
    <w:next w:val="a"/>
    <w:qFormat/>
    <w:pPr>
      <w:keepNext/>
      <w:autoSpaceDE w:val="0"/>
      <w:autoSpaceDN w:val="0"/>
      <w:outlineLvl w:val="0"/>
    </w:pPr>
    <w:rPr>
      <w:rFonts w:ascii="MS Mincho" w:hAnsi="MS Mincho"/>
      <w:b/>
      <w:bCs/>
      <w:color w:val="3366FF"/>
      <w:sz w:val="18"/>
      <w:lang w:eastAsia="zh-CN"/>
    </w:rPr>
  </w:style>
  <w:style w:type="paragraph" w:styleId="2">
    <w:name w:val="heading 2"/>
    <w:basedOn w:val="a"/>
    <w:next w:val="a"/>
    <w:qFormat/>
    <w:pPr>
      <w:keepNext/>
      <w:autoSpaceDE w:val="0"/>
      <w:autoSpaceDN w:val="0"/>
      <w:outlineLvl w:val="1"/>
    </w:pPr>
    <w:rPr>
      <w:rFonts w:ascii="Arial" w:hAnsi="Arial"/>
      <w:b/>
      <w:bCs/>
      <w:color w:val="0000FF"/>
      <w:sz w:val="18"/>
    </w:rPr>
  </w:style>
  <w:style w:type="paragraph" w:styleId="3">
    <w:name w:val="heading 3"/>
    <w:basedOn w:val="a"/>
    <w:next w:val="a"/>
    <w:qFormat/>
    <w:pPr>
      <w:keepNext/>
      <w:autoSpaceDE w:val="0"/>
      <w:autoSpaceDN w:val="0"/>
      <w:jc w:val="center"/>
      <w:outlineLvl w:val="2"/>
    </w:pPr>
    <w:rPr>
      <w:rFonts w:ascii="Arial" w:hAnsi="Arial"/>
      <w:b/>
      <w:bCs/>
      <w:color w:val="0000FF"/>
      <w:sz w:val="18"/>
    </w:rPr>
  </w:style>
  <w:style w:type="paragraph" w:styleId="4">
    <w:name w:val="heading 4"/>
    <w:basedOn w:val="a"/>
    <w:next w:val="a"/>
    <w:qFormat/>
    <w:pPr>
      <w:keepNext/>
      <w:autoSpaceDE w:val="0"/>
      <w:autoSpaceDN w:val="0"/>
      <w:outlineLvl w:val="3"/>
    </w:pPr>
    <w:rPr>
      <w:b/>
      <w:bCs/>
      <w:color w:val="0000FF"/>
    </w:rPr>
  </w:style>
  <w:style w:type="paragraph" w:styleId="5">
    <w:name w:val="heading 5"/>
    <w:basedOn w:val="a"/>
    <w:next w:val="a"/>
    <w:qFormat/>
    <w:pPr>
      <w:keepNext/>
      <w:autoSpaceDE w:val="0"/>
      <w:autoSpaceDN w:val="0"/>
      <w:outlineLvl w:val="4"/>
    </w:pPr>
    <w:rPr>
      <w:rFonts w:ascii="Arial" w:eastAsia="宋体" w:hAnsi="Arial"/>
      <w:b/>
      <w:bCs/>
      <w:color w:val="3366FF"/>
      <w:sz w:val="18"/>
      <w:lang w:eastAsia="zh-CN"/>
    </w:rPr>
  </w:style>
  <w:style w:type="paragraph" w:styleId="6">
    <w:name w:val="heading 6"/>
    <w:basedOn w:val="a"/>
    <w:next w:val="a"/>
    <w:qFormat/>
    <w:pPr>
      <w:keepNext/>
      <w:jc w:val="center"/>
      <w:outlineLvl w:val="5"/>
    </w:pPr>
    <w:rPr>
      <w:rFonts w:ascii="Times New Roman" w:eastAsia="宋体" w:hAnsi="Times New Roman"/>
      <w:b/>
      <w:sz w:val="28"/>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rPr>
  </w:style>
  <w:style w:type="paragraph" w:styleId="a4">
    <w:name w:val="footer"/>
    <w:basedOn w:val="a"/>
    <w:pPr>
      <w:tabs>
        <w:tab w:val="center" w:pos="4153"/>
        <w:tab w:val="right" w:pos="8306"/>
      </w:tabs>
      <w:snapToGrid w:val="0"/>
      <w:jc w:val="left"/>
    </w:pPr>
    <w:rPr>
      <w:sz w:val="18"/>
    </w:rPr>
  </w:style>
  <w:style w:type="character" w:styleId="a5">
    <w:name w:val="page number"/>
    <w:basedOn w:val="a0"/>
  </w:style>
  <w:style w:type="paragraph" w:customStyle="1" w:styleId="a6">
    <w:name w:val="水印"/>
    <w:basedOn w:val="a"/>
    <w:pPr>
      <w:spacing w:line="240" w:lineRule="atLeast"/>
    </w:pPr>
    <w:rPr>
      <w:rFonts w:ascii="Times New Roman" w:eastAsia="宋体" w:hAnsi="Times New Roman"/>
      <w:spacing w:val="0"/>
      <w:lang w:eastAsia="zh-CN"/>
    </w:rPr>
  </w:style>
  <w:style w:type="paragraph" w:customStyle="1" w:styleId="xl45">
    <w:name w:val="xl45"/>
    <w:basedOn w:val="a"/>
    <w:pPr>
      <w:widowControl/>
      <w:adjustRightInd/>
      <w:spacing w:before="100" w:beforeAutospacing="1" w:after="100" w:afterAutospacing="1"/>
      <w:jc w:val="center"/>
      <w:textAlignment w:val="center"/>
    </w:pPr>
    <w:rPr>
      <w:rFonts w:ascii="幼圆" w:eastAsia="幼圆" w:hAnsi="宋体" w:hint="eastAsia"/>
      <w:spacing w:val="0"/>
      <w:sz w:val="24"/>
      <w:szCs w:val="24"/>
      <w:lang w:eastAsia="en-US"/>
    </w:rPr>
  </w:style>
  <w:style w:type="paragraph" w:customStyle="1" w:styleId="10">
    <w:name w:val="正文1"/>
    <w:rsid w:val="00546234"/>
    <w:pPr>
      <w:widowControl w:val="0"/>
      <w:adjustRightInd w:val="0"/>
      <w:spacing w:line="312" w:lineRule="atLeast"/>
      <w:jc w:val="both"/>
      <w:textAlignment w:val="baseline"/>
    </w:pPr>
    <w:rPr>
      <w:rFonts w:ascii="宋体" w:eastAsia="宋体" w:hAnsi="Times New Roman"/>
      <w:sz w:val="34"/>
    </w:rPr>
  </w:style>
  <w:style w:type="paragraph" w:styleId="11">
    <w:name w:val="toc 1"/>
    <w:basedOn w:val="a"/>
    <w:next w:val="a"/>
    <w:autoRedefine/>
    <w:uiPriority w:val="39"/>
    <w:rsid w:val="008D7D6D"/>
    <w:pPr>
      <w:spacing w:before="120" w:after="120"/>
      <w:jc w:val="left"/>
    </w:pPr>
    <w:rPr>
      <w:rFonts w:ascii="Times New Roman" w:hAnsi="Times New Roman"/>
      <w:b/>
      <w:bCs/>
      <w:caps/>
      <w:sz w:val="20"/>
    </w:rPr>
  </w:style>
  <w:style w:type="paragraph" w:styleId="20">
    <w:name w:val="toc 2"/>
    <w:basedOn w:val="a"/>
    <w:next w:val="a"/>
    <w:autoRedefine/>
    <w:uiPriority w:val="39"/>
    <w:rsid w:val="005E6B4B"/>
    <w:pPr>
      <w:ind w:left="210"/>
      <w:jc w:val="left"/>
    </w:pPr>
    <w:rPr>
      <w:rFonts w:ascii="Times New Roman" w:hAnsi="Times New Roman"/>
      <w:smallCaps/>
      <w:sz w:val="20"/>
    </w:rPr>
  </w:style>
  <w:style w:type="paragraph" w:styleId="30">
    <w:name w:val="toc 3"/>
    <w:basedOn w:val="a"/>
    <w:next w:val="a"/>
    <w:autoRedefine/>
    <w:uiPriority w:val="39"/>
    <w:rsid w:val="005E6B4B"/>
    <w:pPr>
      <w:ind w:left="420"/>
      <w:jc w:val="left"/>
    </w:pPr>
    <w:rPr>
      <w:rFonts w:ascii="Times New Roman" w:hAnsi="Times New Roman"/>
      <w:i/>
      <w:iCs/>
      <w:sz w:val="20"/>
    </w:rPr>
  </w:style>
  <w:style w:type="character" w:styleId="a7">
    <w:name w:val="Hyperlink"/>
    <w:basedOn w:val="a0"/>
    <w:uiPriority w:val="99"/>
    <w:rsid w:val="005E6B4B"/>
    <w:rPr>
      <w:color w:val="0000FF"/>
      <w:u w:val="single"/>
    </w:rPr>
  </w:style>
  <w:style w:type="paragraph" w:styleId="a8">
    <w:name w:val="Balloon Text"/>
    <w:basedOn w:val="a"/>
    <w:semiHidden/>
    <w:rsid w:val="005E6B4B"/>
    <w:rPr>
      <w:sz w:val="18"/>
      <w:szCs w:val="18"/>
    </w:rPr>
  </w:style>
  <w:style w:type="paragraph" w:styleId="a9">
    <w:name w:val="Normal Indent"/>
    <w:basedOn w:val="a"/>
    <w:rsid w:val="006C466E"/>
    <w:pPr>
      <w:adjustRightInd/>
      <w:ind w:firstLine="420"/>
      <w:textAlignment w:val="auto"/>
    </w:pPr>
    <w:rPr>
      <w:rFonts w:ascii="Times New Roman" w:eastAsia="宋体" w:hAnsi="Times New Roman"/>
      <w:spacing w:val="0"/>
      <w:kern w:val="2"/>
      <w:lang w:eastAsia="zh-CN"/>
    </w:rPr>
  </w:style>
  <w:style w:type="paragraph" w:styleId="aa">
    <w:name w:val="Body Text Indent"/>
    <w:basedOn w:val="a"/>
    <w:rsid w:val="006C466E"/>
    <w:pPr>
      <w:adjustRightInd/>
      <w:spacing w:before="240"/>
      <w:ind w:left="874"/>
      <w:textAlignment w:val="auto"/>
    </w:pPr>
    <w:rPr>
      <w:rFonts w:ascii="Arial" w:eastAsia="宋体" w:hAnsi="Arial"/>
      <w:spacing w:val="0"/>
      <w:kern w:val="2"/>
      <w:lang w:eastAsia="zh-CN"/>
    </w:rPr>
  </w:style>
  <w:style w:type="paragraph" w:styleId="21">
    <w:name w:val="Body Text Indent 2"/>
    <w:basedOn w:val="a"/>
    <w:rsid w:val="006C466E"/>
    <w:pPr>
      <w:adjustRightInd/>
      <w:spacing w:before="240" w:line="240" w:lineRule="atLeast"/>
      <w:ind w:left="420" w:firstLine="420"/>
      <w:textAlignment w:val="auto"/>
    </w:pPr>
    <w:rPr>
      <w:rFonts w:ascii="Arial" w:eastAsia="宋体" w:hAnsi="Arial"/>
      <w:spacing w:val="0"/>
      <w:kern w:val="2"/>
      <w:lang w:eastAsia="zh-CN"/>
    </w:rPr>
  </w:style>
  <w:style w:type="paragraph" w:styleId="40">
    <w:name w:val="toc 4"/>
    <w:basedOn w:val="a"/>
    <w:next w:val="a"/>
    <w:autoRedefine/>
    <w:semiHidden/>
    <w:rsid w:val="008D7D6D"/>
    <w:pPr>
      <w:ind w:left="630"/>
      <w:jc w:val="left"/>
    </w:pPr>
    <w:rPr>
      <w:rFonts w:ascii="Times New Roman" w:hAnsi="Times New Roman"/>
      <w:sz w:val="18"/>
      <w:szCs w:val="18"/>
    </w:rPr>
  </w:style>
  <w:style w:type="paragraph" w:styleId="50">
    <w:name w:val="toc 5"/>
    <w:basedOn w:val="a"/>
    <w:next w:val="a"/>
    <w:autoRedefine/>
    <w:semiHidden/>
    <w:rsid w:val="008D7D6D"/>
    <w:pPr>
      <w:ind w:left="840"/>
      <w:jc w:val="left"/>
    </w:pPr>
    <w:rPr>
      <w:rFonts w:ascii="Times New Roman" w:hAnsi="Times New Roman"/>
      <w:sz w:val="18"/>
      <w:szCs w:val="18"/>
    </w:rPr>
  </w:style>
  <w:style w:type="paragraph" w:styleId="60">
    <w:name w:val="toc 6"/>
    <w:basedOn w:val="a"/>
    <w:next w:val="a"/>
    <w:autoRedefine/>
    <w:semiHidden/>
    <w:rsid w:val="008D7D6D"/>
    <w:pPr>
      <w:ind w:left="1050"/>
      <w:jc w:val="left"/>
    </w:pPr>
    <w:rPr>
      <w:rFonts w:ascii="Times New Roman" w:hAnsi="Times New Roman"/>
      <w:sz w:val="18"/>
      <w:szCs w:val="18"/>
    </w:rPr>
  </w:style>
  <w:style w:type="paragraph" w:styleId="7">
    <w:name w:val="toc 7"/>
    <w:basedOn w:val="a"/>
    <w:next w:val="a"/>
    <w:autoRedefine/>
    <w:semiHidden/>
    <w:rsid w:val="008D7D6D"/>
    <w:pPr>
      <w:ind w:left="1260"/>
      <w:jc w:val="left"/>
    </w:pPr>
    <w:rPr>
      <w:rFonts w:ascii="Times New Roman" w:hAnsi="Times New Roman"/>
      <w:sz w:val="18"/>
      <w:szCs w:val="18"/>
    </w:rPr>
  </w:style>
  <w:style w:type="paragraph" w:styleId="8">
    <w:name w:val="toc 8"/>
    <w:basedOn w:val="a"/>
    <w:next w:val="a"/>
    <w:autoRedefine/>
    <w:semiHidden/>
    <w:rsid w:val="008D7D6D"/>
    <w:pPr>
      <w:ind w:left="1470"/>
      <w:jc w:val="left"/>
    </w:pPr>
    <w:rPr>
      <w:rFonts w:ascii="Times New Roman" w:hAnsi="Times New Roman"/>
      <w:sz w:val="18"/>
      <w:szCs w:val="18"/>
    </w:rPr>
  </w:style>
  <w:style w:type="paragraph" w:styleId="9">
    <w:name w:val="toc 9"/>
    <w:basedOn w:val="a"/>
    <w:next w:val="a"/>
    <w:autoRedefine/>
    <w:semiHidden/>
    <w:rsid w:val="008D7D6D"/>
    <w:pPr>
      <w:ind w:left="1680"/>
      <w:jc w:val="left"/>
    </w:pPr>
    <w:rPr>
      <w:rFonts w:ascii="Times New Roman" w:hAnsi="Times New Roman"/>
      <w:sz w:val="18"/>
      <w:szCs w:val="18"/>
    </w:rPr>
  </w:style>
  <w:style w:type="paragraph" w:styleId="ab">
    <w:name w:val="Title"/>
    <w:basedOn w:val="a"/>
    <w:next w:val="a"/>
    <w:link w:val="Char"/>
    <w:qFormat/>
    <w:rsid w:val="00C03E9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b"/>
    <w:rsid w:val="00C03E9F"/>
    <w:rPr>
      <w:rFonts w:asciiTheme="majorHAnsi" w:eastAsia="宋体" w:hAnsiTheme="majorHAnsi" w:cstheme="majorBidi"/>
      <w:b/>
      <w:bCs/>
      <w:spacing w:val="-5"/>
      <w:sz w:val="32"/>
      <w:szCs w:val="32"/>
      <w:lang w:eastAsia="ja-JP"/>
    </w:rPr>
  </w:style>
  <w:style w:type="paragraph" w:styleId="ac">
    <w:name w:val="List Paragraph"/>
    <w:basedOn w:val="a"/>
    <w:uiPriority w:val="34"/>
    <w:qFormat/>
    <w:rsid w:val="00C03E9F"/>
    <w:pPr>
      <w:ind w:firstLineChars="200" w:firstLine="420"/>
    </w:pPr>
  </w:style>
  <w:style w:type="character" w:customStyle="1" w:styleId="apple-converted-space">
    <w:name w:val="apple-converted-space"/>
    <w:basedOn w:val="a0"/>
    <w:rsid w:val="00267345"/>
  </w:style>
  <w:style w:type="character" w:styleId="HTML">
    <w:name w:val="HTML Code"/>
    <w:basedOn w:val="a0"/>
    <w:uiPriority w:val="99"/>
    <w:unhideWhenUsed/>
    <w:rsid w:val="00267345"/>
    <w:rPr>
      <w:rFonts w:ascii="宋体" w:eastAsia="宋体" w:hAnsi="宋体" w:cs="宋体"/>
      <w:sz w:val="24"/>
      <w:szCs w:val="24"/>
    </w:rPr>
  </w:style>
  <w:style w:type="paragraph" w:styleId="TOC">
    <w:name w:val="TOC Heading"/>
    <w:basedOn w:val="1"/>
    <w:next w:val="a"/>
    <w:uiPriority w:val="39"/>
    <w:semiHidden/>
    <w:unhideWhenUsed/>
    <w:qFormat/>
    <w:rsid w:val="00ED196F"/>
    <w:pPr>
      <w:keepLines/>
      <w:widowControl/>
      <w:autoSpaceDE/>
      <w:autoSpaceDN/>
      <w:adjustRightInd/>
      <w:spacing w:before="480" w:line="276" w:lineRule="auto"/>
      <w:jc w:val="left"/>
      <w:textAlignment w:val="auto"/>
      <w:outlineLvl w:val="9"/>
    </w:pPr>
    <w:rPr>
      <w:rFonts w:asciiTheme="majorHAnsi" w:eastAsiaTheme="majorEastAsia" w:hAnsiTheme="majorHAnsi" w:cstheme="majorBidi"/>
      <w:color w:val="2E74B5" w:themeColor="accent1" w:themeShade="BF"/>
      <w:spacing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MS Mincho" w:hAnsi="Century"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spacing w:val="-5"/>
      <w:sz w:val="21"/>
      <w:lang w:eastAsia="ja-JP"/>
    </w:rPr>
  </w:style>
  <w:style w:type="paragraph" w:styleId="1">
    <w:name w:val="heading 1"/>
    <w:basedOn w:val="a"/>
    <w:next w:val="a"/>
    <w:qFormat/>
    <w:pPr>
      <w:keepNext/>
      <w:autoSpaceDE w:val="0"/>
      <w:autoSpaceDN w:val="0"/>
      <w:outlineLvl w:val="0"/>
    </w:pPr>
    <w:rPr>
      <w:rFonts w:ascii="MS Mincho" w:hAnsi="MS Mincho"/>
      <w:b/>
      <w:bCs/>
      <w:color w:val="3366FF"/>
      <w:sz w:val="18"/>
      <w:lang w:eastAsia="zh-CN"/>
    </w:rPr>
  </w:style>
  <w:style w:type="paragraph" w:styleId="2">
    <w:name w:val="heading 2"/>
    <w:basedOn w:val="a"/>
    <w:next w:val="a"/>
    <w:qFormat/>
    <w:pPr>
      <w:keepNext/>
      <w:autoSpaceDE w:val="0"/>
      <w:autoSpaceDN w:val="0"/>
      <w:outlineLvl w:val="1"/>
    </w:pPr>
    <w:rPr>
      <w:rFonts w:ascii="Arial" w:hAnsi="Arial"/>
      <w:b/>
      <w:bCs/>
      <w:color w:val="0000FF"/>
      <w:sz w:val="18"/>
    </w:rPr>
  </w:style>
  <w:style w:type="paragraph" w:styleId="3">
    <w:name w:val="heading 3"/>
    <w:basedOn w:val="a"/>
    <w:next w:val="a"/>
    <w:qFormat/>
    <w:pPr>
      <w:keepNext/>
      <w:autoSpaceDE w:val="0"/>
      <w:autoSpaceDN w:val="0"/>
      <w:jc w:val="center"/>
      <w:outlineLvl w:val="2"/>
    </w:pPr>
    <w:rPr>
      <w:rFonts w:ascii="Arial" w:hAnsi="Arial"/>
      <w:b/>
      <w:bCs/>
      <w:color w:val="0000FF"/>
      <w:sz w:val="18"/>
    </w:rPr>
  </w:style>
  <w:style w:type="paragraph" w:styleId="4">
    <w:name w:val="heading 4"/>
    <w:basedOn w:val="a"/>
    <w:next w:val="a"/>
    <w:qFormat/>
    <w:pPr>
      <w:keepNext/>
      <w:autoSpaceDE w:val="0"/>
      <w:autoSpaceDN w:val="0"/>
      <w:outlineLvl w:val="3"/>
    </w:pPr>
    <w:rPr>
      <w:b/>
      <w:bCs/>
      <w:color w:val="0000FF"/>
    </w:rPr>
  </w:style>
  <w:style w:type="paragraph" w:styleId="5">
    <w:name w:val="heading 5"/>
    <w:basedOn w:val="a"/>
    <w:next w:val="a"/>
    <w:qFormat/>
    <w:pPr>
      <w:keepNext/>
      <w:autoSpaceDE w:val="0"/>
      <w:autoSpaceDN w:val="0"/>
      <w:outlineLvl w:val="4"/>
    </w:pPr>
    <w:rPr>
      <w:rFonts w:ascii="Arial" w:eastAsia="宋体" w:hAnsi="Arial"/>
      <w:b/>
      <w:bCs/>
      <w:color w:val="3366FF"/>
      <w:sz w:val="18"/>
      <w:lang w:eastAsia="zh-CN"/>
    </w:rPr>
  </w:style>
  <w:style w:type="paragraph" w:styleId="6">
    <w:name w:val="heading 6"/>
    <w:basedOn w:val="a"/>
    <w:next w:val="a"/>
    <w:qFormat/>
    <w:pPr>
      <w:keepNext/>
      <w:jc w:val="center"/>
      <w:outlineLvl w:val="5"/>
    </w:pPr>
    <w:rPr>
      <w:rFonts w:ascii="Times New Roman" w:eastAsia="宋体" w:hAnsi="Times New Roman"/>
      <w:b/>
      <w:sz w:val="28"/>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rPr>
  </w:style>
  <w:style w:type="paragraph" w:styleId="a4">
    <w:name w:val="footer"/>
    <w:basedOn w:val="a"/>
    <w:pPr>
      <w:tabs>
        <w:tab w:val="center" w:pos="4153"/>
        <w:tab w:val="right" w:pos="8306"/>
      </w:tabs>
      <w:snapToGrid w:val="0"/>
      <w:jc w:val="left"/>
    </w:pPr>
    <w:rPr>
      <w:sz w:val="18"/>
    </w:rPr>
  </w:style>
  <w:style w:type="character" w:styleId="a5">
    <w:name w:val="page number"/>
    <w:basedOn w:val="a0"/>
  </w:style>
  <w:style w:type="paragraph" w:customStyle="1" w:styleId="a6">
    <w:name w:val="水印"/>
    <w:basedOn w:val="a"/>
    <w:pPr>
      <w:spacing w:line="240" w:lineRule="atLeast"/>
    </w:pPr>
    <w:rPr>
      <w:rFonts w:ascii="Times New Roman" w:eastAsia="宋体" w:hAnsi="Times New Roman"/>
      <w:spacing w:val="0"/>
      <w:lang w:eastAsia="zh-CN"/>
    </w:rPr>
  </w:style>
  <w:style w:type="paragraph" w:customStyle="1" w:styleId="xl45">
    <w:name w:val="xl45"/>
    <w:basedOn w:val="a"/>
    <w:pPr>
      <w:widowControl/>
      <w:adjustRightInd/>
      <w:spacing w:before="100" w:beforeAutospacing="1" w:after="100" w:afterAutospacing="1"/>
      <w:jc w:val="center"/>
      <w:textAlignment w:val="center"/>
    </w:pPr>
    <w:rPr>
      <w:rFonts w:ascii="幼圆" w:eastAsia="幼圆" w:hAnsi="宋体" w:hint="eastAsia"/>
      <w:spacing w:val="0"/>
      <w:sz w:val="24"/>
      <w:szCs w:val="24"/>
      <w:lang w:eastAsia="en-US"/>
    </w:rPr>
  </w:style>
  <w:style w:type="paragraph" w:customStyle="1" w:styleId="10">
    <w:name w:val="正文1"/>
    <w:rsid w:val="00546234"/>
    <w:pPr>
      <w:widowControl w:val="0"/>
      <w:adjustRightInd w:val="0"/>
      <w:spacing w:line="312" w:lineRule="atLeast"/>
      <w:jc w:val="both"/>
      <w:textAlignment w:val="baseline"/>
    </w:pPr>
    <w:rPr>
      <w:rFonts w:ascii="宋体" w:eastAsia="宋体" w:hAnsi="Times New Roman"/>
      <w:sz w:val="34"/>
    </w:rPr>
  </w:style>
  <w:style w:type="paragraph" w:styleId="11">
    <w:name w:val="toc 1"/>
    <w:basedOn w:val="a"/>
    <w:next w:val="a"/>
    <w:autoRedefine/>
    <w:uiPriority w:val="39"/>
    <w:rsid w:val="008D7D6D"/>
    <w:pPr>
      <w:spacing w:before="120" w:after="120"/>
      <w:jc w:val="left"/>
    </w:pPr>
    <w:rPr>
      <w:rFonts w:ascii="Times New Roman" w:hAnsi="Times New Roman"/>
      <w:b/>
      <w:bCs/>
      <w:caps/>
      <w:sz w:val="20"/>
    </w:rPr>
  </w:style>
  <w:style w:type="paragraph" w:styleId="20">
    <w:name w:val="toc 2"/>
    <w:basedOn w:val="a"/>
    <w:next w:val="a"/>
    <w:autoRedefine/>
    <w:uiPriority w:val="39"/>
    <w:rsid w:val="005E6B4B"/>
    <w:pPr>
      <w:ind w:left="210"/>
      <w:jc w:val="left"/>
    </w:pPr>
    <w:rPr>
      <w:rFonts w:ascii="Times New Roman" w:hAnsi="Times New Roman"/>
      <w:smallCaps/>
      <w:sz w:val="20"/>
    </w:rPr>
  </w:style>
  <w:style w:type="paragraph" w:styleId="30">
    <w:name w:val="toc 3"/>
    <w:basedOn w:val="a"/>
    <w:next w:val="a"/>
    <w:autoRedefine/>
    <w:uiPriority w:val="39"/>
    <w:rsid w:val="005E6B4B"/>
    <w:pPr>
      <w:ind w:left="420"/>
      <w:jc w:val="left"/>
    </w:pPr>
    <w:rPr>
      <w:rFonts w:ascii="Times New Roman" w:hAnsi="Times New Roman"/>
      <w:i/>
      <w:iCs/>
      <w:sz w:val="20"/>
    </w:rPr>
  </w:style>
  <w:style w:type="character" w:styleId="a7">
    <w:name w:val="Hyperlink"/>
    <w:basedOn w:val="a0"/>
    <w:uiPriority w:val="99"/>
    <w:rsid w:val="005E6B4B"/>
    <w:rPr>
      <w:color w:val="0000FF"/>
      <w:u w:val="single"/>
    </w:rPr>
  </w:style>
  <w:style w:type="paragraph" w:styleId="a8">
    <w:name w:val="Balloon Text"/>
    <w:basedOn w:val="a"/>
    <w:semiHidden/>
    <w:rsid w:val="005E6B4B"/>
    <w:rPr>
      <w:sz w:val="18"/>
      <w:szCs w:val="18"/>
    </w:rPr>
  </w:style>
  <w:style w:type="paragraph" w:styleId="a9">
    <w:name w:val="Normal Indent"/>
    <w:basedOn w:val="a"/>
    <w:rsid w:val="006C466E"/>
    <w:pPr>
      <w:adjustRightInd/>
      <w:ind w:firstLine="420"/>
      <w:textAlignment w:val="auto"/>
    </w:pPr>
    <w:rPr>
      <w:rFonts w:ascii="Times New Roman" w:eastAsia="宋体" w:hAnsi="Times New Roman"/>
      <w:spacing w:val="0"/>
      <w:kern w:val="2"/>
      <w:lang w:eastAsia="zh-CN"/>
    </w:rPr>
  </w:style>
  <w:style w:type="paragraph" w:styleId="aa">
    <w:name w:val="Body Text Indent"/>
    <w:basedOn w:val="a"/>
    <w:rsid w:val="006C466E"/>
    <w:pPr>
      <w:adjustRightInd/>
      <w:spacing w:before="240"/>
      <w:ind w:left="874"/>
      <w:textAlignment w:val="auto"/>
    </w:pPr>
    <w:rPr>
      <w:rFonts w:ascii="Arial" w:eastAsia="宋体" w:hAnsi="Arial"/>
      <w:spacing w:val="0"/>
      <w:kern w:val="2"/>
      <w:lang w:eastAsia="zh-CN"/>
    </w:rPr>
  </w:style>
  <w:style w:type="paragraph" w:styleId="21">
    <w:name w:val="Body Text Indent 2"/>
    <w:basedOn w:val="a"/>
    <w:rsid w:val="006C466E"/>
    <w:pPr>
      <w:adjustRightInd/>
      <w:spacing w:before="240" w:line="240" w:lineRule="atLeast"/>
      <w:ind w:left="420" w:firstLine="420"/>
      <w:textAlignment w:val="auto"/>
    </w:pPr>
    <w:rPr>
      <w:rFonts w:ascii="Arial" w:eastAsia="宋体" w:hAnsi="Arial"/>
      <w:spacing w:val="0"/>
      <w:kern w:val="2"/>
      <w:lang w:eastAsia="zh-CN"/>
    </w:rPr>
  </w:style>
  <w:style w:type="paragraph" w:styleId="40">
    <w:name w:val="toc 4"/>
    <w:basedOn w:val="a"/>
    <w:next w:val="a"/>
    <w:autoRedefine/>
    <w:semiHidden/>
    <w:rsid w:val="008D7D6D"/>
    <w:pPr>
      <w:ind w:left="630"/>
      <w:jc w:val="left"/>
    </w:pPr>
    <w:rPr>
      <w:rFonts w:ascii="Times New Roman" w:hAnsi="Times New Roman"/>
      <w:sz w:val="18"/>
      <w:szCs w:val="18"/>
    </w:rPr>
  </w:style>
  <w:style w:type="paragraph" w:styleId="50">
    <w:name w:val="toc 5"/>
    <w:basedOn w:val="a"/>
    <w:next w:val="a"/>
    <w:autoRedefine/>
    <w:semiHidden/>
    <w:rsid w:val="008D7D6D"/>
    <w:pPr>
      <w:ind w:left="840"/>
      <w:jc w:val="left"/>
    </w:pPr>
    <w:rPr>
      <w:rFonts w:ascii="Times New Roman" w:hAnsi="Times New Roman"/>
      <w:sz w:val="18"/>
      <w:szCs w:val="18"/>
    </w:rPr>
  </w:style>
  <w:style w:type="paragraph" w:styleId="60">
    <w:name w:val="toc 6"/>
    <w:basedOn w:val="a"/>
    <w:next w:val="a"/>
    <w:autoRedefine/>
    <w:semiHidden/>
    <w:rsid w:val="008D7D6D"/>
    <w:pPr>
      <w:ind w:left="1050"/>
      <w:jc w:val="left"/>
    </w:pPr>
    <w:rPr>
      <w:rFonts w:ascii="Times New Roman" w:hAnsi="Times New Roman"/>
      <w:sz w:val="18"/>
      <w:szCs w:val="18"/>
    </w:rPr>
  </w:style>
  <w:style w:type="paragraph" w:styleId="7">
    <w:name w:val="toc 7"/>
    <w:basedOn w:val="a"/>
    <w:next w:val="a"/>
    <w:autoRedefine/>
    <w:semiHidden/>
    <w:rsid w:val="008D7D6D"/>
    <w:pPr>
      <w:ind w:left="1260"/>
      <w:jc w:val="left"/>
    </w:pPr>
    <w:rPr>
      <w:rFonts w:ascii="Times New Roman" w:hAnsi="Times New Roman"/>
      <w:sz w:val="18"/>
      <w:szCs w:val="18"/>
    </w:rPr>
  </w:style>
  <w:style w:type="paragraph" w:styleId="8">
    <w:name w:val="toc 8"/>
    <w:basedOn w:val="a"/>
    <w:next w:val="a"/>
    <w:autoRedefine/>
    <w:semiHidden/>
    <w:rsid w:val="008D7D6D"/>
    <w:pPr>
      <w:ind w:left="1470"/>
      <w:jc w:val="left"/>
    </w:pPr>
    <w:rPr>
      <w:rFonts w:ascii="Times New Roman" w:hAnsi="Times New Roman"/>
      <w:sz w:val="18"/>
      <w:szCs w:val="18"/>
    </w:rPr>
  </w:style>
  <w:style w:type="paragraph" w:styleId="9">
    <w:name w:val="toc 9"/>
    <w:basedOn w:val="a"/>
    <w:next w:val="a"/>
    <w:autoRedefine/>
    <w:semiHidden/>
    <w:rsid w:val="008D7D6D"/>
    <w:pPr>
      <w:ind w:left="1680"/>
      <w:jc w:val="left"/>
    </w:pPr>
    <w:rPr>
      <w:rFonts w:ascii="Times New Roman" w:hAnsi="Times New Roman"/>
      <w:sz w:val="18"/>
      <w:szCs w:val="18"/>
    </w:rPr>
  </w:style>
  <w:style w:type="paragraph" w:styleId="ab">
    <w:name w:val="Title"/>
    <w:basedOn w:val="a"/>
    <w:next w:val="a"/>
    <w:link w:val="Char"/>
    <w:qFormat/>
    <w:rsid w:val="00C03E9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b"/>
    <w:rsid w:val="00C03E9F"/>
    <w:rPr>
      <w:rFonts w:asciiTheme="majorHAnsi" w:eastAsia="宋体" w:hAnsiTheme="majorHAnsi" w:cstheme="majorBidi"/>
      <w:b/>
      <w:bCs/>
      <w:spacing w:val="-5"/>
      <w:sz w:val="32"/>
      <w:szCs w:val="32"/>
      <w:lang w:eastAsia="ja-JP"/>
    </w:rPr>
  </w:style>
  <w:style w:type="paragraph" w:styleId="ac">
    <w:name w:val="List Paragraph"/>
    <w:basedOn w:val="a"/>
    <w:uiPriority w:val="34"/>
    <w:qFormat/>
    <w:rsid w:val="00C03E9F"/>
    <w:pPr>
      <w:ind w:firstLineChars="200" w:firstLine="420"/>
    </w:pPr>
  </w:style>
  <w:style w:type="character" w:customStyle="1" w:styleId="apple-converted-space">
    <w:name w:val="apple-converted-space"/>
    <w:basedOn w:val="a0"/>
    <w:rsid w:val="00267345"/>
  </w:style>
  <w:style w:type="character" w:styleId="HTML">
    <w:name w:val="HTML Code"/>
    <w:basedOn w:val="a0"/>
    <w:uiPriority w:val="99"/>
    <w:unhideWhenUsed/>
    <w:rsid w:val="00267345"/>
    <w:rPr>
      <w:rFonts w:ascii="宋体" w:eastAsia="宋体" w:hAnsi="宋体" w:cs="宋体"/>
      <w:sz w:val="24"/>
      <w:szCs w:val="24"/>
    </w:rPr>
  </w:style>
  <w:style w:type="paragraph" w:styleId="TOC">
    <w:name w:val="TOC Heading"/>
    <w:basedOn w:val="1"/>
    <w:next w:val="a"/>
    <w:uiPriority w:val="39"/>
    <w:semiHidden/>
    <w:unhideWhenUsed/>
    <w:qFormat/>
    <w:rsid w:val="00ED196F"/>
    <w:pPr>
      <w:keepLines/>
      <w:widowControl/>
      <w:autoSpaceDE/>
      <w:autoSpaceDN/>
      <w:adjustRightInd/>
      <w:spacing w:before="480" w:line="276" w:lineRule="auto"/>
      <w:jc w:val="left"/>
      <w:textAlignment w:val="auto"/>
      <w:outlineLvl w:val="9"/>
    </w:pPr>
    <w:rPr>
      <w:rFonts w:asciiTheme="majorHAnsi" w:eastAsiaTheme="majorEastAsia" w:hAnsiTheme="majorHAnsi" w:cstheme="majorBidi"/>
      <w:color w:val="2E74B5" w:themeColor="accent1" w:themeShade="BF"/>
      <w:spacing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oleObject1.bin"/><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AD3F9-BA9E-445E-AE96-300B2C8D1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12</Pages>
  <Words>578</Words>
  <Characters>3297</Characters>
  <Application>Microsoft Office Word</Application>
  <DocSecurity>0</DocSecurity>
  <Lines>27</Lines>
  <Paragraphs>7</Paragraphs>
  <ScaleCrop>false</ScaleCrop>
  <Company>アルパイン</Company>
  <LinksUpToDate>false</LinksUpToDate>
  <CharactersWithSpaces>3868</CharactersWithSpaces>
  <SharedDoc>false</SharedDoc>
  <HLinks>
    <vt:vector size="186" baseType="variant">
      <vt:variant>
        <vt:i4>1048629</vt:i4>
      </vt:variant>
      <vt:variant>
        <vt:i4>182</vt:i4>
      </vt:variant>
      <vt:variant>
        <vt:i4>0</vt:i4>
      </vt:variant>
      <vt:variant>
        <vt:i4>5</vt:i4>
      </vt:variant>
      <vt:variant>
        <vt:lpwstr/>
      </vt:variant>
      <vt:variant>
        <vt:lpwstr>_Toc110321646</vt:lpwstr>
      </vt:variant>
      <vt:variant>
        <vt:i4>1048629</vt:i4>
      </vt:variant>
      <vt:variant>
        <vt:i4>176</vt:i4>
      </vt:variant>
      <vt:variant>
        <vt:i4>0</vt:i4>
      </vt:variant>
      <vt:variant>
        <vt:i4>5</vt:i4>
      </vt:variant>
      <vt:variant>
        <vt:lpwstr/>
      </vt:variant>
      <vt:variant>
        <vt:lpwstr>_Toc110321645</vt:lpwstr>
      </vt:variant>
      <vt:variant>
        <vt:i4>1048629</vt:i4>
      </vt:variant>
      <vt:variant>
        <vt:i4>170</vt:i4>
      </vt:variant>
      <vt:variant>
        <vt:i4>0</vt:i4>
      </vt:variant>
      <vt:variant>
        <vt:i4>5</vt:i4>
      </vt:variant>
      <vt:variant>
        <vt:lpwstr/>
      </vt:variant>
      <vt:variant>
        <vt:lpwstr>_Toc110321644</vt:lpwstr>
      </vt:variant>
      <vt:variant>
        <vt:i4>1048629</vt:i4>
      </vt:variant>
      <vt:variant>
        <vt:i4>164</vt:i4>
      </vt:variant>
      <vt:variant>
        <vt:i4>0</vt:i4>
      </vt:variant>
      <vt:variant>
        <vt:i4>5</vt:i4>
      </vt:variant>
      <vt:variant>
        <vt:lpwstr/>
      </vt:variant>
      <vt:variant>
        <vt:lpwstr>_Toc110321643</vt:lpwstr>
      </vt:variant>
      <vt:variant>
        <vt:i4>1048629</vt:i4>
      </vt:variant>
      <vt:variant>
        <vt:i4>158</vt:i4>
      </vt:variant>
      <vt:variant>
        <vt:i4>0</vt:i4>
      </vt:variant>
      <vt:variant>
        <vt:i4>5</vt:i4>
      </vt:variant>
      <vt:variant>
        <vt:lpwstr/>
      </vt:variant>
      <vt:variant>
        <vt:lpwstr>_Toc110321642</vt:lpwstr>
      </vt:variant>
      <vt:variant>
        <vt:i4>1048629</vt:i4>
      </vt:variant>
      <vt:variant>
        <vt:i4>152</vt:i4>
      </vt:variant>
      <vt:variant>
        <vt:i4>0</vt:i4>
      </vt:variant>
      <vt:variant>
        <vt:i4>5</vt:i4>
      </vt:variant>
      <vt:variant>
        <vt:lpwstr/>
      </vt:variant>
      <vt:variant>
        <vt:lpwstr>_Toc110321641</vt:lpwstr>
      </vt:variant>
      <vt:variant>
        <vt:i4>1048629</vt:i4>
      </vt:variant>
      <vt:variant>
        <vt:i4>146</vt:i4>
      </vt:variant>
      <vt:variant>
        <vt:i4>0</vt:i4>
      </vt:variant>
      <vt:variant>
        <vt:i4>5</vt:i4>
      </vt:variant>
      <vt:variant>
        <vt:lpwstr/>
      </vt:variant>
      <vt:variant>
        <vt:lpwstr>_Toc110321640</vt:lpwstr>
      </vt:variant>
      <vt:variant>
        <vt:i4>1507381</vt:i4>
      </vt:variant>
      <vt:variant>
        <vt:i4>140</vt:i4>
      </vt:variant>
      <vt:variant>
        <vt:i4>0</vt:i4>
      </vt:variant>
      <vt:variant>
        <vt:i4>5</vt:i4>
      </vt:variant>
      <vt:variant>
        <vt:lpwstr/>
      </vt:variant>
      <vt:variant>
        <vt:lpwstr>_Toc110321639</vt:lpwstr>
      </vt:variant>
      <vt:variant>
        <vt:i4>1507381</vt:i4>
      </vt:variant>
      <vt:variant>
        <vt:i4>134</vt:i4>
      </vt:variant>
      <vt:variant>
        <vt:i4>0</vt:i4>
      </vt:variant>
      <vt:variant>
        <vt:i4>5</vt:i4>
      </vt:variant>
      <vt:variant>
        <vt:lpwstr/>
      </vt:variant>
      <vt:variant>
        <vt:lpwstr>_Toc110321638</vt:lpwstr>
      </vt:variant>
      <vt:variant>
        <vt:i4>1507381</vt:i4>
      </vt:variant>
      <vt:variant>
        <vt:i4>128</vt:i4>
      </vt:variant>
      <vt:variant>
        <vt:i4>0</vt:i4>
      </vt:variant>
      <vt:variant>
        <vt:i4>5</vt:i4>
      </vt:variant>
      <vt:variant>
        <vt:lpwstr/>
      </vt:variant>
      <vt:variant>
        <vt:lpwstr>_Toc110321637</vt:lpwstr>
      </vt:variant>
      <vt:variant>
        <vt:i4>1507381</vt:i4>
      </vt:variant>
      <vt:variant>
        <vt:i4>122</vt:i4>
      </vt:variant>
      <vt:variant>
        <vt:i4>0</vt:i4>
      </vt:variant>
      <vt:variant>
        <vt:i4>5</vt:i4>
      </vt:variant>
      <vt:variant>
        <vt:lpwstr/>
      </vt:variant>
      <vt:variant>
        <vt:lpwstr>_Toc110321636</vt:lpwstr>
      </vt:variant>
      <vt:variant>
        <vt:i4>1507381</vt:i4>
      </vt:variant>
      <vt:variant>
        <vt:i4>116</vt:i4>
      </vt:variant>
      <vt:variant>
        <vt:i4>0</vt:i4>
      </vt:variant>
      <vt:variant>
        <vt:i4>5</vt:i4>
      </vt:variant>
      <vt:variant>
        <vt:lpwstr/>
      </vt:variant>
      <vt:variant>
        <vt:lpwstr>_Toc110321635</vt:lpwstr>
      </vt:variant>
      <vt:variant>
        <vt:i4>1507381</vt:i4>
      </vt:variant>
      <vt:variant>
        <vt:i4>110</vt:i4>
      </vt:variant>
      <vt:variant>
        <vt:i4>0</vt:i4>
      </vt:variant>
      <vt:variant>
        <vt:i4>5</vt:i4>
      </vt:variant>
      <vt:variant>
        <vt:lpwstr/>
      </vt:variant>
      <vt:variant>
        <vt:lpwstr>_Toc110321634</vt:lpwstr>
      </vt:variant>
      <vt:variant>
        <vt:i4>1507381</vt:i4>
      </vt:variant>
      <vt:variant>
        <vt:i4>104</vt:i4>
      </vt:variant>
      <vt:variant>
        <vt:i4>0</vt:i4>
      </vt:variant>
      <vt:variant>
        <vt:i4>5</vt:i4>
      </vt:variant>
      <vt:variant>
        <vt:lpwstr/>
      </vt:variant>
      <vt:variant>
        <vt:lpwstr>_Toc110321633</vt:lpwstr>
      </vt:variant>
      <vt:variant>
        <vt:i4>1507381</vt:i4>
      </vt:variant>
      <vt:variant>
        <vt:i4>98</vt:i4>
      </vt:variant>
      <vt:variant>
        <vt:i4>0</vt:i4>
      </vt:variant>
      <vt:variant>
        <vt:i4>5</vt:i4>
      </vt:variant>
      <vt:variant>
        <vt:lpwstr/>
      </vt:variant>
      <vt:variant>
        <vt:lpwstr>_Toc110321632</vt:lpwstr>
      </vt:variant>
      <vt:variant>
        <vt:i4>1507381</vt:i4>
      </vt:variant>
      <vt:variant>
        <vt:i4>92</vt:i4>
      </vt:variant>
      <vt:variant>
        <vt:i4>0</vt:i4>
      </vt:variant>
      <vt:variant>
        <vt:i4>5</vt:i4>
      </vt:variant>
      <vt:variant>
        <vt:lpwstr/>
      </vt:variant>
      <vt:variant>
        <vt:lpwstr>_Toc110321631</vt:lpwstr>
      </vt:variant>
      <vt:variant>
        <vt:i4>1507381</vt:i4>
      </vt:variant>
      <vt:variant>
        <vt:i4>86</vt:i4>
      </vt:variant>
      <vt:variant>
        <vt:i4>0</vt:i4>
      </vt:variant>
      <vt:variant>
        <vt:i4>5</vt:i4>
      </vt:variant>
      <vt:variant>
        <vt:lpwstr/>
      </vt:variant>
      <vt:variant>
        <vt:lpwstr>_Toc110321630</vt:lpwstr>
      </vt:variant>
      <vt:variant>
        <vt:i4>1441845</vt:i4>
      </vt:variant>
      <vt:variant>
        <vt:i4>80</vt:i4>
      </vt:variant>
      <vt:variant>
        <vt:i4>0</vt:i4>
      </vt:variant>
      <vt:variant>
        <vt:i4>5</vt:i4>
      </vt:variant>
      <vt:variant>
        <vt:lpwstr/>
      </vt:variant>
      <vt:variant>
        <vt:lpwstr>_Toc110321629</vt:lpwstr>
      </vt:variant>
      <vt:variant>
        <vt:i4>1441845</vt:i4>
      </vt:variant>
      <vt:variant>
        <vt:i4>74</vt:i4>
      </vt:variant>
      <vt:variant>
        <vt:i4>0</vt:i4>
      </vt:variant>
      <vt:variant>
        <vt:i4>5</vt:i4>
      </vt:variant>
      <vt:variant>
        <vt:lpwstr/>
      </vt:variant>
      <vt:variant>
        <vt:lpwstr>_Toc110321628</vt:lpwstr>
      </vt:variant>
      <vt:variant>
        <vt:i4>1441845</vt:i4>
      </vt:variant>
      <vt:variant>
        <vt:i4>68</vt:i4>
      </vt:variant>
      <vt:variant>
        <vt:i4>0</vt:i4>
      </vt:variant>
      <vt:variant>
        <vt:i4>5</vt:i4>
      </vt:variant>
      <vt:variant>
        <vt:lpwstr/>
      </vt:variant>
      <vt:variant>
        <vt:lpwstr>_Toc110321627</vt:lpwstr>
      </vt:variant>
      <vt:variant>
        <vt:i4>1441845</vt:i4>
      </vt:variant>
      <vt:variant>
        <vt:i4>62</vt:i4>
      </vt:variant>
      <vt:variant>
        <vt:i4>0</vt:i4>
      </vt:variant>
      <vt:variant>
        <vt:i4>5</vt:i4>
      </vt:variant>
      <vt:variant>
        <vt:lpwstr/>
      </vt:variant>
      <vt:variant>
        <vt:lpwstr>_Toc110321626</vt:lpwstr>
      </vt:variant>
      <vt:variant>
        <vt:i4>1441845</vt:i4>
      </vt:variant>
      <vt:variant>
        <vt:i4>56</vt:i4>
      </vt:variant>
      <vt:variant>
        <vt:i4>0</vt:i4>
      </vt:variant>
      <vt:variant>
        <vt:i4>5</vt:i4>
      </vt:variant>
      <vt:variant>
        <vt:lpwstr/>
      </vt:variant>
      <vt:variant>
        <vt:lpwstr>_Toc110321625</vt:lpwstr>
      </vt:variant>
      <vt:variant>
        <vt:i4>1441845</vt:i4>
      </vt:variant>
      <vt:variant>
        <vt:i4>50</vt:i4>
      </vt:variant>
      <vt:variant>
        <vt:i4>0</vt:i4>
      </vt:variant>
      <vt:variant>
        <vt:i4>5</vt:i4>
      </vt:variant>
      <vt:variant>
        <vt:lpwstr/>
      </vt:variant>
      <vt:variant>
        <vt:lpwstr>_Toc110321624</vt:lpwstr>
      </vt:variant>
      <vt:variant>
        <vt:i4>1441845</vt:i4>
      </vt:variant>
      <vt:variant>
        <vt:i4>44</vt:i4>
      </vt:variant>
      <vt:variant>
        <vt:i4>0</vt:i4>
      </vt:variant>
      <vt:variant>
        <vt:i4>5</vt:i4>
      </vt:variant>
      <vt:variant>
        <vt:lpwstr/>
      </vt:variant>
      <vt:variant>
        <vt:lpwstr>_Toc110321623</vt:lpwstr>
      </vt:variant>
      <vt:variant>
        <vt:i4>1441845</vt:i4>
      </vt:variant>
      <vt:variant>
        <vt:i4>38</vt:i4>
      </vt:variant>
      <vt:variant>
        <vt:i4>0</vt:i4>
      </vt:variant>
      <vt:variant>
        <vt:i4>5</vt:i4>
      </vt:variant>
      <vt:variant>
        <vt:lpwstr/>
      </vt:variant>
      <vt:variant>
        <vt:lpwstr>_Toc110321622</vt:lpwstr>
      </vt:variant>
      <vt:variant>
        <vt:i4>1441845</vt:i4>
      </vt:variant>
      <vt:variant>
        <vt:i4>32</vt:i4>
      </vt:variant>
      <vt:variant>
        <vt:i4>0</vt:i4>
      </vt:variant>
      <vt:variant>
        <vt:i4>5</vt:i4>
      </vt:variant>
      <vt:variant>
        <vt:lpwstr/>
      </vt:variant>
      <vt:variant>
        <vt:lpwstr>_Toc110321621</vt:lpwstr>
      </vt:variant>
      <vt:variant>
        <vt:i4>1441845</vt:i4>
      </vt:variant>
      <vt:variant>
        <vt:i4>26</vt:i4>
      </vt:variant>
      <vt:variant>
        <vt:i4>0</vt:i4>
      </vt:variant>
      <vt:variant>
        <vt:i4>5</vt:i4>
      </vt:variant>
      <vt:variant>
        <vt:lpwstr/>
      </vt:variant>
      <vt:variant>
        <vt:lpwstr>_Toc110321620</vt:lpwstr>
      </vt:variant>
      <vt:variant>
        <vt:i4>1376309</vt:i4>
      </vt:variant>
      <vt:variant>
        <vt:i4>20</vt:i4>
      </vt:variant>
      <vt:variant>
        <vt:i4>0</vt:i4>
      </vt:variant>
      <vt:variant>
        <vt:i4>5</vt:i4>
      </vt:variant>
      <vt:variant>
        <vt:lpwstr/>
      </vt:variant>
      <vt:variant>
        <vt:lpwstr>_Toc110321619</vt:lpwstr>
      </vt:variant>
      <vt:variant>
        <vt:i4>1376309</vt:i4>
      </vt:variant>
      <vt:variant>
        <vt:i4>14</vt:i4>
      </vt:variant>
      <vt:variant>
        <vt:i4>0</vt:i4>
      </vt:variant>
      <vt:variant>
        <vt:i4>5</vt:i4>
      </vt:variant>
      <vt:variant>
        <vt:lpwstr/>
      </vt:variant>
      <vt:variant>
        <vt:lpwstr>_Toc110321618</vt:lpwstr>
      </vt:variant>
      <vt:variant>
        <vt:i4>1376309</vt:i4>
      </vt:variant>
      <vt:variant>
        <vt:i4>8</vt:i4>
      </vt:variant>
      <vt:variant>
        <vt:i4>0</vt:i4>
      </vt:variant>
      <vt:variant>
        <vt:i4>5</vt:i4>
      </vt:variant>
      <vt:variant>
        <vt:lpwstr/>
      </vt:variant>
      <vt:variant>
        <vt:lpwstr>_Toc110321617</vt:lpwstr>
      </vt:variant>
      <vt:variant>
        <vt:i4>1376309</vt:i4>
      </vt:variant>
      <vt:variant>
        <vt:i4>2</vt:i4>
      </vt:variant>
      <vt:variant>
        <vt:i4>0</vt:i4>
      </vt:variant>
      <vt:variant>
        <vt:i4>5</vt:i4>
      </vt:variant>
      <vt:variant>
        <vt:lpwstr/>
      </vt:variant>
      <vt:variant>
        <vt:lpwstr>_Toc110321616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 Report_</dc:title>
  <dc:creator>SPEED008</dc:creator>
  <cp:lastModifiedBy>admin</cp:lastModifiedBy>
  <cp:revision>6</cp:revision>
  <cp:lastPrinted>2002-07-02T08:03:00Z</cp:lastPrinted>
  <dcterms:created xsi:type="dcterms:W3CDTF">2017-08-07T02:27:00Z</dcterms:created>
  <dcterms:modified xsi:type="dcterms:W3CDTF">2017-08-08T07:41:00Z</dcterms:modified>
</cp:coreProperties>
</file>